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D8770" w14:textId="77777777" w:rsidR="00495DE1" w:rsidRDefault="00495DE1" w:rsidP="00495DE1">
      <w:bookmarkStart w:id="0" w:name="_Hlk116207006"/>
      <w:bookmarkEnd w:id="0"/>
    </w:p>
    <w:p w14:paraId="29A1885D" w14:textId="77777777" w:rsidR="00495DE1" w:rsidRDefault="00495DE1" w:rsidP="00495DE1"/>
    <w:p w14:paraId="34F925DD" w14:textId="77777777" w:rsidR="00495DE1" w:rsidRDefault="00495DE1" w:rsidP="00495DE1"/>
    <w:p w14:paraId="552E4D1A" w14:textId="77777777" w:rsidR="00495DE1" w:rsidRDefault="00495DE1" w:rsidP="00495DE1"/>
    <w:p w14:paraId="6C50B2AA" w14:textId="77777777" w:rsidR="00495DE1" w:rsidRDefault="00495DE1" w:rsidP="00495DE1"/>
    <w:p w14:paraId="6EE303E3" w14:textId="77777777" w:rsidR="00495DE1" w:rsidRDefault="00495DE1" w:rsidP="00495DE1"/>
    <w:p w14:paraId="16191D78" w14:textId="77777777" w:rsidR="00495DE1" w:rsidRDefault="00C30C8E" w:rsidP="00495DE1">
      <w:r>
        <w:pict w14:anchorId="55C153A2">
          <v:rect id="_x0000_i1025" style="width:0;height:1.5pt" o:hralign="center" o:hrstd="t" o:hr="t" fillcolor="gray" stroked="f"/>
        </w:pict>
      </w:r>
    </w:p>
    <w:p w14:paraId="5C8C3DC3" w14:textId="77777777" w:rsidR="00495DE1" w:rsidRDefault="00495DE1" w:rsidP="00495DE1">
      <w:pPr>
        <w:pStyle w:val="Title"/>
        <w:rPr>
          <w:rStyle w:val="Emphasis"/>
          <w:iCs w:val="0"/>
          <w:sz w:val="40"/>
          <w:szCs w:val="40"/>
          <w:lang w:val="en-US"/>
        </w:rPr>
      </w:pPr>
    </w:p>
    <w:p w14:paraId="0B2A5263" w14:textId="77777777" w:rsidR="00495DE1" w:rsidRDefault="00495DE1" w:rsidP="00495DE1">
      <w:pPr>
        <w:pStyle w:val="Title"/>
        <w:rPr>
          <w:rStyle w:val="Emphasis"/>
          <w:iCs w:val="0"/>
          <w:sz w:val="40"/>
          <w:szCs w:val="40"/>
          <w:lang w:val="en-US"/>
        </w:rPr>
      </w:pPr>
    </w:p>
    <w:p w14:paraId="71A74CB2" w14:textId="77777777" w:rsidR="00495DE1" w:rsidRDefault="00495DE1" w:rsidP="00495DE1">
      <w:pPr>
        <w:jc w:val="center"/>
        <w:rPr>
          <w:rStyle w:val="Emphasis"/>
          <w:b/>
          <w:bCs/>
          <w:sz w:val="40"/>
          <w:szCs w:val="40"/>
          <w:lang w:val="en-US"/>
        </w:rPr>
      </w:pPr>
    </w:p>
    <w:p w14:paraId="3A36335D" w14:textId="77777777" w:rsidR="00495DE1" w:rsidRPr="00EF36E7" w:rsidRDefault="00495DE1" w:rsidP="00495DE1">
      <w:pPr>
        <w:jc w:val="center"/>
        <w:rPr>
          <w:rStyle w:val="Emphasis"/>
          <w:b/>
          <w:bCs/>
          <w:sz w:val="40"/>
          <w:szCs w:val="40"/>
          <w:lang w:val="en-US"/>
        </w:rPr>
      </w:pPr>
    </w:p>
    <w:p w14:paraId="4C5D4370" w14:textId="2D678140" w:rsidR="00495DE1" w:rsidRPr="00495DE1" w:rsidRDefault="00495DE1" w:rsidP="00495DE1">
      <w:pPr>
        <w:jc w:val="center"/>
        <w:rPr>
          <w:rStyle w:val="Emphasis"/>
          <w:b/>
          <w:sz w:val="52"/>
          <w:szCs w:val="52"/>
          <w:lang w:val="en-US"/>
        </w:rPr>
      </w:pPr>
      <w:r w:rsidRPr="00062829">
        <w:rPr>
          <w:rStyle w:val="Emphasis"/>
          <w:b/>
          <w:sz w:val="52"/>
          <w:szCs w:val="52"/>
        </w:rPr>
        <w:t xml:space="preserve">Software </w:t>
      </w:r>
      <w:r>
        <w:rPr>
          <w:rStyle w:val="Emphasis"/>
          <w:b/>
          <w:sz w:val="52"/>
          <w:szCs w:val="52"/>
          <w:lang w:val="en-US"/>
        </w:rPr>
        <w:t>Specification</w:t>
      </w:r>
    </w:p>
    <w:p w14:paraId="30F0F28F" w14:textId="77777777" w:rsidR="00495DE1" w:rsidRDefault="00495DE1" w:rsidP="00495DE1">
      <w:pPr>
        <w:jc w:val="center"/>
        <w:rPr>
          <w:rStyle w:val="Emphasis"/>
          <w:b/>
          <w:sz w:val="52"/>
          <w:szCs w:val="52"/>
          <w:lang w:val="en-IN"/>
        </w:rPr>
      </w:pPr>
      <w:r w:rsidRPr="00062829">
        <w:rPr>
          <w:rStyle w:val="Emphasis"/>
          <w:b/>
          <w:sz w:val="52"/>
          <w:szCs w:val="52"/>
        </w:rPr>
        <w:t>Document</w:t>
      </w:r>
    </w:p>
    <w:p w14:paraId="26962DBE" w14:textId="77777777" w:rsidR="00495DE1" w:rsidRPr="00CD1924" w:rsidRDefault="00495DE1" w:rsidP="00495DE1">
      <w:pPr>
        <w:jc w:val="center"/>
        <w:rPr>
          <w:rStyle w:val="Emphasis"/>
          <w:b/>
          <w:sz w:val="36"/>
          <w:szCs w:val="36"/>
          <w:lang w:val="en-IN"/>
        </w:rPr>
      </w:pPr>
    </w:p>
    <w:p w14:paraId="6A65AB09" w14:textId="77777777" w:rsidR="00495DE1" w:rsidRDefault="00495DE1" w:rsidP="00495DE1">
      <w:pPr>
        <w:jc w:val="center"/>
        <w:rPr>
          <w:b/>
          <w:sz w:val="36"/>
          <w:szCs w:val="36"/>
          <w:lang w:val="en-US"/>
        </w:rPr>
      </w:pPr>
      <w:r>
        <w:rPr>
          <w:b/>
          <w:sz w:val="36"/>
          <w:szCs w:val="36"/>
          <w:lang w:val="en-US"/>
        </w:rPr>
        <w:t>Senior Project – Name TBD</w:t>
      </w:r>
    </w:p>
    <w:p w14:paraId="595F7061" w14:textId="77777777" w:rsidR="00495DE1" w:rsidRPr="004337C2" w:rsidRDefault="00495DE1" w:rsidP="00495DE1">
      <w:pPr>
        <w:jc w:val="center"/>
        <w:rPr>
          <w:b/>
          <w:sz w:val="36"/>
          <w:szCs w:val="36"/>
          <w:lang w:val="en-US"/>
        </w:rPr>
      </w:pPr>
    </w:p>
    <w:p w14:paraId="3D671999" w14:textId="77777777" w:rsidR="00495DE1" w:rsidRDefault="00495DE1" w:rsidP="00495DE1">
      <w:pPr>
        <w:jc w:val="center"/>
        <w:rPr>
          <w:b/>
          <w:sz w:val="36"/>
          <w:szCs w:val="36"/>
          <w:lang w:val="en-US"/>
        </w:rPr>
      </w:pPr>
      <w:r>
        <w:rPr>
          <w:b/>
          <w:sz w:val="36"/>
          <w:szCs w:val="36"/>
          <w:lang w:val="en-US"/>
        </w:rPr>
        <w:t>09/14/2022</w:t>
      </w:r>
    </w:p>
    <w:p w14:paraId="374DCCB0" w14:textId="77777777" w:rsidR="00495DE1" w:rsidRPr="004337C2" w:rsidRDefault="00495DE1" w:rsidP="00495DE1">
      <w:pPr>
        <w:jc w:val="center"/>
        <w:rPr>
          <w:b/>
          <w:sz w:val="36"/>
          <w:szCs w:val="36"/>
          <w:lang w:val="en-US"/>
        </w:rPr>
      </w:pPr>
    </w:p>
    <w:p w14:paraId="3EB24811" w14:textId="77777777" w:rsidR="00495DE1" w:rsidRDefault="00495DE1" w:rsidP="00495DE1">
      <w:pPr>
        <w:jc w:val="center"/>
        <w:rPr>
          <w:b/>
          <w:sz w:val="36"/>
          <w:szCs w:val="36"/>
          <w:lang w:val="en-US"/>
        </w:rPr>
      </w:pPr>
      <w:r>
        <w:rPr>
          <w:b/>
          <w:sz w:val="36"/>
          <w:szCs w:val="36"/>
          <w:lang w:val="en-US"/>
        </w:rPr>
        <w:t>V 1.0</w:t>
      </w:r>
    </w:p>
    <w:p w14:paraId="58837CA1" w14:textId="77777777" w:rsidR="00495DE1" w:rsidRPr="004337C2" w:rsidRDefault="00495DE1" w:rsidP="00495DE1">
      <w:pPr>
        <w:jc w:val="center"/>
        <w:rPr>
          <w:b/>
          <w:sz w:val="36"/>
          <w:szCs w:val="36"/>
          <w:lang w:val="en-US"/>
        </w:rPr>
      </w:pPr>
    </w:p>
    <w:p w14:paraId="47511F21" w14:textId="77777777" w:rsidR="00495DE1" w:rsidRPr="004337C2" w:rsidRDefault="00495DE1" w:rsidP="00495DE1">
      <w:pPr>
        <w:jc w:val="center"/>
        <w:rPr>
          <w:b/>
          <w:sz w:val="36"/>
          <w:szCs w:val="36"/>
          <w:lang w:val="en-US"/>
        </w:rPr>
      </w:pPr>
      <w:r>
        <w:rPr>
          <w:b/>
          <w:sz w:val="36"/>
          <w:szCs w:val="36"/>
          <w:lang w:val="en-US"/>
        </w:rPr>
        <w:t>Emily Sear</w:t>
      </w:r>
    </w:p>
    <w:p w14:paraId="0E240B62" w14:textId="77777777" w:rsidR="00495DE1" w:rsidRPr="00CD1924" w:rsidRDefault="00495DE1" w:rsidP="00495DE1">
      <w:pPr>
        <w:rPr>
          <w:b/>
          <w:sz w:val="36"/>
          <w:szCs w:val="36"/>
          <w:lang w:val="en-IN"/>
        </w:rPr>
      </w:pPr>
    </w:p>
    <w:p w14:paraId="17D572A4" w14:textId="77777777" w:rsidR="00495DE1" w:rsidRPr="00CD1924" w:rsidRDefault="00495DE1" w:rsidP="00495DE1">
      <w:pPr>
        <w:jc w:val="center"/>
        <w:rPr>
          <w:rStyle w:val="Emphasis"/>
          <w:b/>
          <w:sz w:val="36"/>
          <w:szCs w:val="36"/>
          <w:lang w:val="en-IN"/>
        </w:rPr>
      </w:pPr>
    </w:p>
    <w:p w14:paraId="729BAE5B" w14:textId="77777777" w:rsidR="00495DE1" w:rsidRDefault="00495DE1" w:rsidP="00495DE1">
      <w:pPr>
        <w:jc w:val="center"/>
        <w:rPr>
          <w:rStyle w:val="Emphasis"/>
          <w:lang w:val="en-US"/>
        </w:rPr>
      </w:pPr>
    </w:p>
    <w:p w14:paraId="597CBC6A" w14:textId="77777777" w:rsidR="00495DE1" w:rsidRDefault="00C30C8E" w:rsidP="00495DE1">
      <w:pPr>
        <w:jc w:val="center"/>
        <w:rPr>
          <w:lang w:val="en-US"/>
        </w:rPr>
      </w:pPr>
      <w:r>
        <w:pict w14:anchorId="74B2412B">
          <v:rect id="_x0000_i1026" style="width:0;height:1.5pt" o:hralign="center" o:hrstd="t" o:hr="t" fillcolor="gray" stroked="f"/>
        </w:pict>
      </w:r>
    </w:p>
    <w:p w14:paraId="215502F4" w14:textId="77777777" w:rsidR="00495DE1" w:rsidRDefault="00495DE1" w:rsidP="00495DE1">
      <w:pPr>
        <w:rPr>
          <w:lang w:val="en-US"/>
        </w:rPr>
      </w:pPr>
      <w:r>
        <w:rPr>
          <w:lang w:val="en-U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3333"/>
        <w:tblLook w:val="01E0" w:firstRow="1" w:lastRow="1" w:firstColumn="1" w:lastColumn="1" w:noHBand="0" w:noVBand="0"/>
      </w:tblPr>
      <w:tblGrid>
        <w:gridCol w:w="9345"/>
      </w:tblGrid>
      <w:tr w:rsidR="00495DE1" w14:paraId="3C5B07A0" w14:textId="77777777" w:rsidTr="00310AF4">
        <w:tc>
          <w:tcPr>
            <w:tcW w:w="9571" w:type="dxa"/>
            <w:shd w:val="clear" w:color="auto" w:fill="333333"/>
          </w:tcPr>
          <w:p w14:paraId="555F1950" w14:textId="77777777" w:rsidR="00495DE1" w:rsidRPr="00DC134F" w:rsidRDefault="00495DE1" w:rsidP="00310AF4">
            <w:pPr>
              <w:jc w:val="center"/>
              <w:rPr>
                <w:rFonts w:ascii="Arial" w:hAnsi="Arial" w:cs="Arial"/>
                <w:b/>
                <w:sz w:val="28"/>
                <w:szCs w:val="28"/>
                <w:lang w:val="en-US"/>
              </w:rPr>
            </w:pPr>
            <w:r w:rsidRPr="00DC134F">
              <w:rPr>
                <w:rFonts w:ascii="Arial" w:hAnsi="Arial" w:cs="Arial"/>
                <w:b/>
                <w:sz w:val="28"/>
                <w:szCs w:val="28"/>
                <w:lang w:val="en-US"/>
              </w:rPr>
              <w:lastRenderedPageBreak/>
              <w:t>Revisions</w:t>
            </w:r>
          </w:p>
        </w:tc>
      </w:tr>
    </w:tbl>
    <w:p w14:paraId="0B405EBE" w14:textId="77777777" w:rsidR="00495DE1" w:rsidRDefault="00495DE1" w:rsidP="00495DE1">
      <w:pPr>
        <w:rPr>
          <w:lang w:val="en-US"/>
        </w:rPr>
      </w:pPr>
    </w:p>
    <w:p w14:paraId="3F7F5BCA" w14:textId="77777777" w:rsidR="00495DE1" w:rsidRDefault="00495DE1" w:rsidP="00495DE1">
      <w:pPr>
        <w:rPr>
          <w:lang w:val="en-US"/>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306"/>
        <w:gridCol w:w="1707"/>
        <w:gridCol w:w="4794"/>
        <w:gridCol w:w="1410"/>
      </w:tblGrid>
      <w:tr w:rsidR="00495DE1" w14:paraId="4B59BDE7" w14:textId="77777777" w:rsidTr="00310AF4">
        <w:trPr>
          <w:cantSplit/>
          <w:trHeight w:val="612"/>
          <w:tblHeader/>
        </w:trPr>
        <w:tc>
          <w:tcPr>
            <w:tcW w:w="1312" w:type="dxa"/>
            <w:shd w:val="pct10" w:color="auto" w:fill="auto"/>
          </w:tcPr>
          <w:p w14:paraId="13F13A23" w14:textId="77777777" w:rsidR="00495DE1" w:rsidRDefault="00495DE1" w:rsidP="00310AF4">
            <w:pPr>
              <w:pStyle w:val="Table-ColHead"/>
            </w:pPr>
            <w:r>
              <w:t>Version</w:t>
            </w:r>
          </w:p>
        </w:tc>
        <w:tc>
          <w:tcPr>
            <w:tcW w:w="1715" w:type="dxa"/>
            <w:shd w:val="pct10" w:color="auto" w:fill="auto"/>
          </w:tcPr>
          <w:p w14:paraId="28501DD1" w14:textId="77777777" w:rsidR="00495DE1" w:rsidRDefault="00495DE1" w:rsidP="00310AF4">
            <w:pPr>
              <w:pStyle w:val="Table-ColHead"/>
            </w:pPr>
            <w:r>
              <w:t>Primary Author(s)</w:t>
            </w:r>
          </w:p>
        </w:tc>
        <w:tc>
          <w:tcPr>
            <w:tcW w:w="4843" w:type="dxa"/>
            <w:shd w:val="pct10" w:color="auto" w:fill="auto"/>
          </w:tcPr>
          <w:p w14:paraId="2494B13F" w14:textId="77777777" w:rsidR="00495DE1" w:rsidRDefault="00495DE1" w:rsidP="00310AF4">
            <w:pPr>
              <w:pStyle w:val="Table-ColHead"/>
            </w:pPr>
            <w:r>
              <w:t>Description of Version</w:t>
            </w:r>
          </w:p>
        </w:tc>
        <w:tc>
          <w:tcPr>
            <w:tcW w:w="1412" w:type="dxa"/>
            <w:shd w:val="pct10" w:color="auto" w:fill="auto"/>
          </w:tcPr>
          <w:p w14:paraId="77607AF3" w14:textId="77777777" w:rsidR="00495DE1" w:rsidRDefault="00495DE1" w:rsidP="00310AF4">
            <w:pPr>
              <w:pStyle w:val="Table-ColHead"/>
              <w:jc w:val="center"/>
            </w:pPr>
            <w:r>
              <w:t>Date Completed</w:t>
            </w:r>
          </w:p>
        </w:tc>
      </w:tr>
      <w:tr w:rsidR="00495DE1" w14:paraId="023E92E6" w14:textId="77777777" w:rsidTr="00310AF4">
        <w:trPr>
          <w:cantSplit/>
          <w:trHeight w:val="1224"/>
        </w:trPr>
        <w:tc>
          <w:tcPr>
            <w:tcW w:w="1312" w:type="dxa"/>
          </w:tcPr>
          <w:p w14:paraId="4CD72A0C" w14:textId="77777777" w:rsidR="00495DE1" w:rsidRDefault="00495DE1" w:rsidP="00310AF4">
            <w:pPr>
              <w:pStyle w:val="Table-Text"/>
              <w:suppressAutoHyphens/>
            </w:pPr>
            <w:r>
              <w:t>1.0</w:t>
            </w:r>
          </w:p>
        </w:tc>
        <w:tc>
          <w:tcPr>
            <w:tcW w:w="1715" w:type="dxa"/>
          </w:tcPr>
          <w:p w14:paraId="7574F41C" w14:textId="77777777" w:rsidR="00495DE1" w:rsidRDefault="00495DE1" w:rsidP="00310AF4">
            <w:pPr>
              <w:pStyle w:val="Table-Text"/>
            </w:pPr>
            <w:r>
              <w:t>Emily Sear</w:t>
            </w:r>
          </w:p>
        </w:tc>
        <w:tc>
          <w:tcPr>
            <w:tcW w:w="4843" w:type="dxa"/>
          </w:tcPr>
          <w:p w14:paraId="22C5C9A3" w14:textId="05E02EFC" w:rsidR="00495DE1" w:rsidRDefault="00495DE1" w:rsidP="00310AF4">
            <w:pPr>
              <w:pStyle w:val="Table-Text"/>
            </w:pPr>
            <w:r>
              <w:t xml:space="preserve">Creation of document &amp; login screen specification </w:t>
            </w:r>
          </w:p>
          <w:p w14:paraId="18D5489C" w14:textId="77777777" w:rsidR="00495DE1" w:rsidRDefault="00495DE1" w:rsidP="00310AF4">
            <w:pPr>
              <w:pStyle w:val="Table-Text"/>
            </w:pPr>
          </w:p>
        </w:tc>
        <w:tc>
          <w:tcPr>
            <w:tcW w:w="1412" w:type="dxa"/>
          </w:tcPr>
          <w:p w14:paraId="494F4CB5" w14:textId="77777777" w:rsidR="00495DE1" w:rsidRDefault="00495DE1" w:rsidP="00310AF4">
            <w:pPr>
              <w:pStyle w:val="Table-Text"/>
              <w:jc w:val="center"/>
            </w:pPr>
            <w:r>
              <w:t>9/14/2022</w:t>
            </w:r>
          </w:p>
        </w:tc>
      </w:tr>
      <w:tr w:rsidR="0085304B" w14:paraId="615812CB" w14:textId="77777777" w:rsidTr="00310AF4">
        <w:trPr>
          <w:cantSplit/>
          <w:trHeight w:val="1224"/>
        </w:trPr>
        <w:tc>
          <w:tcPr>
            <w:tcW w:w="1312" w:type="dxa"/>
          </w:tcPr>
          <w:p w14:paraId="5C0349FA" w14:textId="2C26D756" w:rsidR="0085304B" w:rsidRDefault="0085304B" w:rsidP="00310AF4">
            <w:pPr>
              <w:pStyle w:val="Table-Text"/>
              <w:suppressAutoHyphens/>
            </w:pPr>
            <w:r>
              <w:t>1.1</w:t>
            </w:r>
          </w:p>
        </w:tc>
        <w:tc>
          <w:tcPr>
            <w:tcW w:w="1715" w:type="dxa"/>
          </w:tcPr>
          <w:p w14:paraId="0539E878" w14:textId="5923ACA3" w:rsidR="0085304B" w:rsidRDefault="0085304B" w:rsidP="00310AF4">
            <w:pPr>
              <w:pStyle w:val="Table-Text"/>
            </w:pPr>
            <w:r>
              <w:t>Emily Sear</w:t>
            </w:r>
          </w:p>
        </w:tc>
        <w:tc>
          <w:tcPr>
            <w:tcW w:w="4843" w:type="dxa"/>
          </w:tcPr>
          <w:p w14:paraId="1998059C" w14:textId="70A9499A" w:rsidR="0085304B" w:rsidRDefault="0085304B" w:rsidP="00310AF4">
            <w:pPr>
              <w:pStyle w:val="Table-Text"/>
            </w:pPr>
            <w:r>
              <w:t>Home screen specification</w:t>
            </w:r>
          </w:p>
        </w:tc>
        <w:tc>
          <w:tcPr>
            <w:tcW w:w="1412" w:type="dxa"/>
          </w:tcPr>
          <w:p w14:paraId="781BE61E" w14:textId="6F43881A" w:rsidR="0085304B" w:rsidRDefault="00BF6EDD" w:rsidP="00310AF4">
            <w:pPr>
              <w:pStyle w:val="Table-Text"/>
              <w:jc w:val="center"/>
            </w:pPr>
            <w:r>
              <w:t>10/1</w:t>
            </w:r>
            <w:r w:rsidR="008408CA">
              <w:t>0/2022</w:t>
            </w:r>
          </w:p>
        </w:tc>
      </w:tr>
      <w:tr w:rsidR="0085304B" w14:paraId="2C27E256" w14:textId="77777777" w:rsidTr="00310AF4">
        <w:trPr>
          <w:cantSplit/>
          <w:trHeight w:val="1224"/>
        </w:trPr>
        <w:tc>
          <w:tcPr>
            <w:tcW w:w="1312" w:type="dxa"/>
          </w:tcPr>
          <w:p w14:paraId="0AD5E65E" w14:textId="6FDED398" w:rsidR="0085304B" w:rsidRDefault="00BF6EDD" w:rsidP="00310AF4">
            <w:pPr>
              <w:pStyle w:val="Table-Text"/>
              <w:suppressAutoHyphens/>
            </w:pPr>
            <w:r>
              <w:t>1.2</w:t>
            </w:r>
          </w:p>
        </w:tc>
        <w:tc>
          <w:tcPr>
            <w:tcW w:w="1715" w:type="dxa"/>
          </w:tcPr>
          <w:p w14:paraId="4AF357D9" w14:textId="5906A3BB" w:rsidR="0085304B" w:rsidRDefault="008408CA" w:rsidP="00310AF4">
            <w:pPr>
              <w:pStyle w:val="Table-Text"/>
            </w:pPr>
            <w:r>
              <w:t>Emily Sear</w:t>
            </w:r>
          </w:p>
        </w:tc>
        <w:tc>
          <w:tcPr>
            <w:tcW w:w="4843" w:type="dxa"/>
          </w:tcPr>
          <w:p w14:paraId="747E0668" w14:textId="37225583" w:rsidR="0085304B" w:rsidRDefault="008408CA" w:rsidP="00310AF4">
            <w:pPr>
              <w:pStyle w:val="Table-Text"/>
            </w:pPr>
            <w:r>
              <w:t>Daily log &amp; In-depth log specifications</w:t>
            </w:r>
          </w:p>
        </w:tc>
        <w:tc>
          <w:tcPr>
            <w:tcW w:w="1412" w:type="dxa"/>
          </w:tcPr>
          <w:p w14:paraId="21C8B72C" w14:textId="7A0DD282" w:rsidR="0085304B" w:rsidRDefault="00261D7F" w:rsidP="00310AF4">
            <w:pPr>
              <w:pStyle w:val="Table-Text"/>
              <w:jc w:val="center"/>
            </w:pPr>
            <w:r>
              <w:t>10/29/2022</w:t>
            </w:r>
          </w:p>
        </w:tc>
      </w:tr>
    </w:tbl>
    <w:p w14:paraId="35963E8C" w14:textId="77777777" w:rsidR="00495DE1" w:rsidRDefault="00495DE1" w:rsidP="00495DE1">
      <w:pPr>
        <w:pStyle w:val="Comment"/>
      </w:pPr>
    </w:p>
    <w:p w14:paraId="21BA3524" w14:textId="77777777" w:rsidR="00495DE1" w:rsidRDefault="00495DE1" w:rsidP="00495DE1">
      <w:pPr>
        <w:pStyle w:val="Comment"/>
      </w:pPr>
    </w:p>
    <w:p w14:paraId="7F95702E" w14:textId="77777777" w:rsidR="00495DE1" w:rsidRDefault="00495DE1" w:rsidP="00495DE1">
      <w:pPr>
        <w:pStyle w:val="TOC1"/>
        <w:tabs>
          <w:tab w:val="right" w:leader="dot" w:pos="9345"/>
        </w:tabs>
        <w:rPr>
          <w:lang w:val="en-US"/>
        </w:rPr>
      </w:pPr>
      <w:r>
        <w:rPr>
          <w:lang w:val="en-U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33333"/>
        <w:tblLook w:val="01E0" w:firstRow="1" w:lastRow="1" w:firstColumn="1" w:lastColumn="1" w:noHBand="0" w:noVBand="0"/>
      </w:tblPr>
      <w:tblGrid>
        <w:gridCol w:w="9345"/>
      </w:tblGrid>
      <w:tr w:rsidR="00495DE1" w14:paraId="73389E58" w14:textId="77777777" w:rsidTr="00310AF4">
        <w:tc>
          <w:tcPr>
            <w:tcW w:w="9571" w:type="dxa"/>
            <w:shd w:val="clear" w:color="auto" w:fill="333333"/>
          </w:tcPr>
          <w:p w14:paraId="22FD8734" w14:textId="77777777" w:rsidR="00495DE1" w:rsidRPr="00DC134F" w:rsidRDefault="00495DE1" w:rsidP="00310AF4">
            <w:pPr>
              <w:tabs>
                <w:tab w:val="left" w:pos="3940"/>
                <w:tab w:val="center" w:pos="4677"/>
              </w:tabs>
              <w:rPr>
                <w:rFonts w:ascii="Arial" w:hAnsi="Arial" w:cs="Arial"/>
                <w:b/>
                <w:sz w:val="28"/>
                <w:szCs w:val="28"/>
                <w:lang w:val="en-US"/>
              </w:rPr>
            </w:pPr>
            <w:r>
              <w:rPr>
                <w:rFonts w:ascii="Arial" w:hAnsi="Arial" w:cs="Arial"/>
                <w:b/>
                <w:sz w:val="28"/>
                <w:szCs w:val="28"/>
                <w:lang w:val="en-US"/>
              </w:rPr>
              <w:lastRenderedPageBreak/>
              <w:tab/>
              <w:t xml:space="preserve">Table of Contents </w:t>
            </w:r>
          </w:p>
        </w:tc>
      </w:tr>
    </w:tbl>
    <w:p w14:paraId="5E1F889C" w14:textId="77777777" w:rsidR="00495DE1" w:rsidRDefault="00495DE1" w:rsidP="00495DE1">
      <w:pPr>
        <w:pStyle w:val="TOC1"/>
        <w:tabs>
          <w:tab w:val="right" w:leader="dot" w:pos="9345"/>
        </w:tabs>
        <w:rPr>
          <w:lang w:val="en-US"/>
        </w:rPr>
      </w:pPr>
    </w:p>
    <w:p w14:paraId="4FBB20C7" w14:textId="52AA5152" w:rsidR="00BE7E09" w:rsidRDefault="00495DE1">
      <w:pPr>
        <w:pStyle w:val="TOC2"/>
        <w:tabs>
          <w:tab w:val="right" w:leader="dot" w:pos="9345"/>
        </w:tabs>
        <w:rPr>
          <w:rStyle w:val="Hyperlink"/>
          <w:noProof/>
        </w:rPr>
      </w:pPr>
      <w:r>
        <w:rPr>
          <w:lang w:val="en-US"/>
        </w:rPr>
        <w:fldChar w:fldCharType="begin"/>
      </w:r>
      <w:r>
        <w:rPr>
          <w:lang w:val="en-US"/>
        </w:rPr>
        <w:instrText xml:space="preserve"> TOC \o "1-3" \h \z \u </w:instrText>
      </w:r>
      <w:r>
        <w:rPr>
          <w:lang w:val="en-US"/>
        </w:rPr>
        <w:fldChar w:fldCharType="separate"/>
      </w:r>
      <w:hyperlink w:anchor="_Toc114497248" w:history="1">
        <w:r w:rsidR="00BE7E09" w:rsidRPr="00226E0A">
          <w:rPr>
            <w:rStyle w:val="Hyperlink"/>
            <w:noProof/>
            <w:lang w:val="en-US"/>
          </w:rPr>
          <w:t>1. Introduction</w:t>
        </w:r>
        <w:r w:rsidR="00BE7E09">
          <w:rPr>
            <w:noProof/>
            <w:webHidden/>
          </w:rPr>
          <w:tab/>
        </w:r>
        <w:r w:rsidR="00BE7E09">
          <w:rPr>
            <w:noProof/>
            <w:webHidden/>
          </w:rPr>
          <w:fldChar w:fldCharType="begin"/>
        </w:r>
        <w:r w:rsidR="00BE7E09">
          <w:rPr>
            <w:noProof/>
            <w:webHidden/>
          </w:rPr>
          <w:instrText xml:space="preserve"> PAGEREF _Toc114497248 \h </w:instrText>
        </w:r>
        <w:r w:rsidR="00BE7E09">
          <w:rPr>
            <w:noProof/>
            <w:webHidden/>
          </w:rPr>
        </w:r>
        <w:r w:rsidR="00BE7E09">
          <w:rPr>
            <w:noProof/>
            <w:webHidden/>
          </w:rPr>
          <w:fldChar w:fldCharType="separate"/>
        </w:r>
        <w:r w:rsidR="00BE7E09">
          <w:rPr>
            <w:noProof/>
            <w:webHidden/>
          </w:rPr>
          <w:t>3</w:t>
        </w:r>
        <w:r w:rsidR="00BE7E09">
          <w:rPr>
            <w:noProof/>
            <w:webHidden/>
          </w:rPr>
          <w:fldChar w:fldCharType="end"/>
        </w:r>
      </w:hyperlink>
    </w:p>
    <w:p w14:paraId="1FD6C145" w14:textId="18E897AF" w:rsidR="00BE7E09" w:rsidRDefault="00BE7E09" w:rsidP="00BE7E09">
      <w:pPr>
        <w:rPr>
          <w:rFonts w:eastAsiaTheme="minorEastAsia"/>
          <w:lang w:val="en-US"/>
        </w:rPr>
      </w:pPr>
      <w:r>
        <w:rPr>
          <w:rFonts w:eastAsiaTheme="minorEastAsia"/>
        </w:rPr>
        <w:tab/>
      </w:r>
      <w:r>
        <w:rPr>
          <w:rFonts w:eastAsiaTheme="minorEastAsia"/>
          <w:lang w:val="en-US"/>
        </w:rPr>
        <w:t>1.1 Purpose</w:t>
      </w:r>
    </w:p>
    <w:p w14:paraId="2D88F742" w14:textId="2D9ED886" w:rsidR="00BE7E09" w:rsidRPr="00BE7E09" w:rsidRDefault="00BE7E09" w:rsidP="00BE7E09">
      <w:pPr>
        <w:rPr>
          <w:rFonts w:eastAsiaTheme="minorEastAsia"/>
          <w:lang w:val="en-US"/>
        </w:rPr>
      </w:pPr>
      <w:r>
        <w:rPr>
          <w:rFonts w:eastAsiaTheme="minorEastAsia"/>
          <w:lang w:val="en-US"/>
        </w:rPr>
        <w:tab/>
        <w:t>1.2 References</w:t>
      </w:r>
    </w:p>
    <w:p w14:paraId="58E546BC" w14:textId="59A39801" w:rsidR="00BE7E09" w:rsidRDefault="00C30C8E">
      <w:pPr>
        <w:pStyle w:val="TOC2"/>
        <w:tabs>
          <w:tab w:val="right" w:leader="dot" w:pos="9345"/>
        </w:tabs>
        <w:rPr>
          <w:rStyle w:val="Hyperlink"/>
          <w:noProof/>
        </w:rPr>
      </w:pPr>
      <w:hyperlink w:anchor="_Toc114497249" w:history="1">
        <w:r w:rsidR="00BE7E09" w:rsidRPr="00226E0A">
          <w:rPr>
            <w:rStyle w:val="Hyperlink"/>
            <w:noProof/>
            <w:lang w:val="en-US"/>
          </w:rPr>
          <w:t>2. Account Relational Database</w:t>
        </w:r>
        <w:r w:rsidR="00BE7E09">
          <w:rPr>
            <w:noProof/>
            <w:webHidden/>
          </w:rPr>
          <w:tab/>
        </w:r>
        <w:r w:rsidR="00BE7E09">
          <w:rPr>
            <w:noProof/>
            <w:webHidden/>
          </w:rPr>
          <w:fldChar w:fldCharType="begin"/>
        </w:r>
        <w:r w:rsidR="00BE7E09">
          <w:rPr>
            <w:noProof/>
            <w:webHidden/>
          </w:rPr>
          <w:instrText xml:space="preserve"> PAGEREF _Toc114497249 \h </w:instrText>
        </w:r>
        <w:r w:rsidR="00BE7E09">
          <w:rPr>
            <w:noProof/>
            <w:webHidden/>
          </w:rPr>
        </w:r>
        <w:r w:rsidR="00BE7E09">
          <w:rPr>
            <w:noProof/>
            <w:webHidden/>
          </w:rPr>
          <w:fldChar w:fldCharType="separate"/>
        </w:r>
        <w:r w:rsidR="00BE7E09">
          <w:rPr>
            <w:noProof/>
            <w:webHidden/>
          </w:rPr>
          <w:t>3</w:t>
        </w:r>
        <w:r w:rsidR="00BE7E09">
          <w:rPr>
            <w:noProof/>
            <w:webHidden/>
          </w:rPr>
          <w:fldChar w:fldCharType="end"/>
        </w:r>
      </w:hyperlink>
    </w:p>
    <w:p w14:paraId="167006F3" w14:textId="394CC4ED" w:rsidR="00BE7E09" w:rsidRDefault="00BE7E09" w:rsidP="00BE7E09">
      <w:pPr>
        <w:rPr>
          <w:rFonts w:eastAsiaTheme="minorEastAsia"/>
          <w:lang w:val="en-US"/>
        </w:rPr>
      </w:pPr>
      <w:r>
        <w:rPr>
          <w:rFonts w:eastAsiaTheme="minorEastAsia"/>
        </w:rPr>
        <w:tab/>
      </w:r>
      <w:r>
        <w:rPr>
          <w:rFonts w:eastAsiaTheme="minorEastAsia"/>
          <w:lang w:val="en-US"/>
        </w:rPr>
        <w:t>2.1 Naming Conventions</w:t>
      </w:r>
    </w:p>
    <w:p w14:paraId="0EDDFD9F" w14:textId="74C604FB" w:rsidR="00BE7E09" w:rsidRDefault="00BE7E09" w:rsidP="00BE7E09">
      <w:pPr>
        <w:rPr>
          <w:rFonts w:eastAsiaTheme="minorEastAsia"/>
          <w:lang w:val="en-US"/>
        </w:rPr>
      </w:pPr>
      <w:r>
        <w:rPr>
          <w:rFonts w:eastAsiaTheme="minorEastAsia"/>
          <w:lang w:val="en-US"/>
        </w:rPr>
        <w:tab/>
        <w:t>2.2 Database Identification</w:t>
      </w:r>
    </w:p>
    <w:p w14:paraId="0C5059EE" w14:textId="2762AA4A" w:rsidR="00E741FE" w:rsidRDefault="00BE7E09" w:rsidP="00BE7E09">
      <w:pPr>
        <w:rPr>
          <w:rFonts w:eastAsiaTheme="minorEastAsia"/>
          <w:lang w:val="en-US"/>
        </w:rPr>
      </w:pPr>
      <w:r>
        <w:rPr>
          <w:rFonts w:eastAsiaTheme="minorEastAsia"/>
          <w:lang w:val="en-US"/>
        </w:rPr>
        <w:tab/>
        <w:t xml:space="preserve">2.3 Relationship </w:t>
      </w:r>
      <w:r w:rsidR="00E741FE">
        <w:rPr>
          <w:rFonts w:eastAsiaTheme="minorEastAsia"/>
          <w:lang w:val="en-US"/>
        </w:rPr>
        <w:t>to Other Databases</w:t>
      </w:r>
    </w:p>
    <w:p w14:paraId="17876692" w14:textId="69E51917" w:rsidR="00E741FE" w:rsidRPr="00BE7E09" w:rsidRDefault="00E741FE" w:rsidP="00BE7E09">
      <w:pPr>
        <w:rPr>
          <w:rFonts w:eastAsiaTheme="minorEastAsia"/>
          <w:lang w:val="en-US"/>
        </w:rPr>
      </w:pPr>
      <w:r>
        <w:rPr>
          <w:rFonts w:eastAsiaTheme="minorEastAsia"/>
          <w:lang w:val="en-US"/>
        </w:rPr>
        <w:tab/>
        <w:t>2.4 Schema Information</w:t>
      </w:r>
    </w:p>
    <w:p w14:paraId="6ED78F55" w14:textId="775B9CBE" w:rsidR="00BE7E09" w:rsidRDefault="00C30C8E">
      <w:pPr>
        <w:pStyle w:val="TOC2"/>
        <w:tabs>
          <w:tab w:val="right" w:leader="dot" w:pos="9345"/>
        </w:tabs>
        <w:rPr>
          <w:rStyle w:val="Hyperlink"/>
          <w:noProof/>
        </w:rPr>
      </w:pPr>
      <w:hyperlink w:anchor="_Toc114497250" w:history="1">
        <w:r w:rsidR="00BE7E09" w:rsidRPr="00226E0A">
          <w:rPr>
            <w:rStyle w:val="Hyperlink"/>
            <w:noProof/>
            <w:lang w:val="en-US"/>
          </w:rPr>
          <w:t>3. Login Screen</w:t>
        </w:r>
        <w:r w:rsidR="00BE7E09">
          <w:rPr>
            <w:noProof/>
            <w:webHidden/>
          </w:rPr>
          <w:tab/>
        </w:r>
        <w:r w:rsidR="00BE7E09">
          <w:rPr>
            <w:noProof/>
            <w:webHidden/>
          </w:rPr>
          <w:fldChar w:fldCharType="begin"/>
        </w:r>
        <w:r w:rsidR="00BE7E09">
          <w:rPr>
            <w:noProof/>
            <w:webHidden/>
          </w:rPr>
          <w:instrText xml:space="preserve"> PAGEREF _Toc114497250 \h </w:instrText>
        </w:r>
        <w:r w:rsidR="00BE7E09">
          <w:rPr>
            <w:noProof/>
            <w:webHidden/>
          </w:rPr>
        </w:r>
        <w:r w:rsidR="00BE7E09">
          <w:rPr>
            <w:noProof/>
            <w:webHidden/>
          </w:rPr>
          <w:fldChar w:fldCharType="separate"/>
        </w:r>
        <w:r w:rsidR="00BE7E09">
          <w:rPr>
            <w:noProof/>
            <w:webHidden/>
          </w:rPr>
          <w:t>4</w:t>
        </w:r>
        <w:r w:rsidR="00BE7E09">
          <w:rPr>
            <w:noProof/>
            <w:webHidden/>
          </w:rPr>
          <w:fldChar w:fldCharType="end"/>
        </w:r>
      </w:hyperlink>
    </w:p>
    <w:p w14:paraId="5FA6D9CB" w14:textId="4556F52E" w:rsidR="00EA7FF3" w:rsidRDefault="00EA7FF3" w:rsidP="00EA7FF3">
      <w:pPr>
        <w:rPr>
          <w:rFonts w:eastAsiaTheme="minorEastAsia"/>
          <w:lang w:val="en-US"/>
        </w:rPr>
      </w:pPr>
      <w:r>
        <w:rPr>
          <w:rFonts w:eastAsiaTheme="minorEastAsia"/>
        </w:rPr>
        <w:tab/>
      </w:r>
      <w:r>
        <w:rPr>
          <w:rFonts w:eastAsiaTheme="minorEastAsia"/>
          <w:lang w:val="en-US"/>
        </w:rPr>
        <w:t>3.1 Description</w:t>
      </w:r>
    </w:p>
    <w:p w14:paraId="23C70E54" w14:textId="0815DF9A" w:rsidR="00EA7FF3" w:rsidRDefault="00EA7FF3" w:rsidP="00EA7FF3">
      <w:pPr>
        <w:rPr>
          <w:rFonts w:eastAsiaTheme="minorEastAsia"/>
          <w:lang w:val="en-US"/>
        </w:rPr>
      </w:pPr>
      <w:r>
        <w:rPr>
          <w:rFonts w:eastAsiaTheme="minorEastAsia"/>
          <w:lang w:val="en-US"/>
        </w:rPr>
        <w:tab/>
        <w:t>3.2 User Interface Design</w:t>
      </w:r>
    </w:p>
    <w:p w14:paraId="0694B890" w14:textId="4DAB7161" w:rsidR="00EA7FF3" w:rsidRPr="00EA7FF3" w:rsidRDefault="00EA7FF3" w:rsidP="00EA7FF3">
      <w:pPr>
        <w:rPr>
          <w:rFonts w:eastAsiaTheme="minorEastAsia"/>
          <w:lang w:val="en-US"/>
        </w:rPr>
      </w:pPr>
      <w:r>
        <w:rPr>
          <w:rFonts w:eastAsiaTheme="minorEastAsia"/>
          <w:lang w:val="en-US"/>
        </w:rPr>
        <w:tab/>
        <w:t>3.3 Specification</w:t>
      </w:r>
      <w:r w:rsidR="004F1862">
        <w:rPr>
          <w:rFonts w:eastAsiaTheme="minorEastAsia"/>
          <w:lang w:val="en-US"/>
        </w:rPr>
        <w:t xml:space="preserve"> Table</w:t>
      </w:r>
      <w:r>
        <w:rPr>
          <w:rFonts w:eastAsiaTheme="minorEastAsia"/>
          <w:lang w:val="en-US"/>
        </w:rPr>
        <w:t xml:space="preserve"> for Login Screen</w:t>
      </w:r>
    </w:p>
    <w:p w14:paraId="5EA2A571" w14:textId="0D68D2F7" w:rsidR="00BE7E09" w:rsidRDefault="00C30C8E">
      <w:pPr>
        <w:pStyle w:val="TOC2"/>
        <w:tabs>
          <w:tab w:val="right" w:leader="dot" w:pos="9345"/>
        </w:tabs>
        <w:rPr>
          <w:rStyle w:val="Hyperlink"/>
          <w:noProof/>
        </w:rPr>
      </w:pPr>
      <w:hyperlink w:anchor="_Toc114497251" w:history="1">
        <w:r w:rsidR="00BE7E09" w:rsidRPr="00226E0A">
          <w:rPr>
            <w:rStyle w:val="Hyperlink"/>
            <w:noProof/>
            <w:lang w:val="en-US"/>
          </w:rPr>
          <w:t>4</w:t>
        </w:r>
        <w:r w:rsidR="00EA7FF3">
          <w:rPr>
            <w:rStyle w:val="Hyperlink"/>
            <w:noProof/>
            <w:lang w:val="en-US"/>
          </w:rPr>
          <w:t xml:space="preserve">. </w:t>
        </w:r>
        <w:r w:rsidR="004F1862">
          <w:rPr>
            <w:rStyle w:val="Hyperlink"/>
            <w:noProof/>
            <w:lang w:val="en-US"/>
          </w:rPr>
          <w:t>Account Creation Screens</w:t>
        </w:r>
        <w:r w:rsidR="00BE7E09">
          <w:rPr>
            <w:noProof/>
            <w:webHidden/>
          </w:rPr>
          <w:tab/>
        </w:r>
        <w:r w:rsidR="00BE7E09">
          <w:rPr>
            <w:noProof/>
            <w:webHidden/>
          </w:rPr>
          <w:fldChar w:fldCharType="begin"/>
        </w:r>
        <w:r w:rsidR="00BE7E09">
          <w:rPr>
            <w:noProof/>
            <w:webHidden/>
          </w:rPr>
          <w:instrText xml:space="preserve"> PAGEREF _Toc114497251 \h </w:instrText>
        </w:r>
        <w:r w:rsidR="00BE7E09">
          <w:rPr>
            <w:noProof/>
            <w:webHidden/>
          </w:rPr>
        </w:r>
        <w:r w:rsidR="00BE7E09">
          <w:rPr>
            <w:noProof/>
            <w:webHidden/>
          </w:rPr>
          <w:fldChar w:fldCharType="separate"/>
        </w:r>
        <w:r w:rsidR="00BE7E09">
          <w:rPr>
            <w:noProof/>
            <w:webHidden/>
          </w:rPr>
          <w:t>5</w:t>
        </w:r>
        <w:r w:rsidR="00BE7E09">
          <w:rPr>
            <w:noProof/>
            <w:webHidden/>
          </w:rPr>
          <w:fldChar w:fldCharType="end"/>
        </w:r>
      </w:hyperlink>
    </w:p>
    <w:p w14:paraId="73C235A6" w14:textId="26335DC9" w:rsidR="004F1862" w:rsidRDefault="004F1862" w:rsidP="004F1862">
      <w:pPr>
        <w:rPr>
          <w:rFonts w:eastAsiaTheme="minorEastAsia"/>
          <w:lang w:val="en-US"/>
        </w:rPr>
      </w:pPr>
      <w:r>
        <w:rPr>
          <w:rFonts w:eastAsiaTheme="minorEastAsia"/>
        </w:rPr>
        <w:tab/>
      </w:r>
      <w:r>
        <w:rPr>
          <w:rFonts w:eastAsiaTheme="minorEastAsia"/>
          <w:lang w:val="en-US"/>
        </w:rPr>
        <w:t>4.1 Description</w:t>
      </w:r>
    </w:p>
    <w:p w14:paraId="22418407" w14:textId="2908FE6A" w:rsidR="004F1862" w:rsidRDefault="004F1862" w:rsidP="004F1862">
      <w:pPr>
        <w:rPr>
          <w:rFonts w:eastAsiaTheme="minorEastAsia"/>
          <w:lang w:val="en-US"/>
        </w:rPr>
      </w:pPr>
      <w:r>
        <w:rPr>
          <w:rFonts w:eastAsiaTheme="minorEastAsia"/>
          <w:lang w:val="en-US"/>
        </w:rPr>
        <w:tab/>
        <w:t>4.2 User Interface Design</w:t>
      </w:r>
    </w:p>
    <w:p w14:paraId="138F7E75" w14:textId="0BD56DEB" w:rsidR="004F1862" w:rsidRPr="004F1862" w:rsidRDefault="004F1862" w:rsidP="004F1862">
      <w:pPr>
        <w:rPr>
          <w:rFonts w:eastAsiaTheme="minorEastAsia"/>
          <w:lang w:val="en-US"/>
        </w:rPr>
      </w:pPr>
      <w:r>
        <w:rPr>
          <w:rFonts w:eastAsiaTheme="minorEastAsia"/>
          <w:lang w:val="en-US"/>
        </w:rPr>
        <w:tab/>
        <w:t>4.3 Specification Table for Account Creation</w:t>
      </w:r>
    </w:p>
    <w:p w14:paraId="20B1B9BE" w14:textId="63904A3B" w:rsidR="00BE7E09" w:rsidRDefault="00C30C8E">
      <w:pPr>
        <w:pStyle w:val="TOC2"/>
        <w:tabs>
          <w:tab w:val="right" w:leader="dot" w:pos="9345"/>
        </w:tabs>
        <w:rPr>
          <w:rFonts w:asciiTheme="minorHAnsi" w:eastAsiaTheme="minorEastAsia" w:hAnsiTheme="minorHAnsi" w:cstheme="minorBidi"/>
          <w:noProof/>
          <w:sz w:val="22"/>
          <w:szCs w:val="22"/>
          <w:lang w:val="en-US" w:eastAsia="en-US"/>
        </w:rPr>
      </w:pPr>
      <w:hyperlink w:anchor="_Toc114497252" w:history="1">
        <w:r w:rsidR="00BE7E09" w:rsidRPr="00226E0A">
          <w:rPr>
            <w:rStyle w:val="Hyperlink"/>
            <w:noProof/>
            <w:lang w:val="en-US"/>
          </w:rPr>
          <w:t>4. External Interface Requirements</w:t>
        </w:r>
        <w:r w:rsidR="00BE7E09">
          <w:rPr>
            <w:noProof/>
            <w:webHidden/>
          </w:rPr>
          <w:tab/>
        </w:r>
        <w:r w:rsidR="00BE7E09">
          <w:rPr>
            <w:noProof/>
            <w:webHidden/>
          </w:rPr>
          <w:fldChar w:fldCharType="begin"/>
        </w:r>
        <w:r w:rsidR="00BE7E09">
          <w:rPr>
            <w:noProof/>
            <w:webHidden/>
          </w:rPr>
          <w:instrText xml:space="preserve"> PAGEREF _Toc114497252 \h </w:instrText>
        </w:r>
        <w:r w:rsidR="00BE7E09">
          <w:rPr>
            <w:noProof/>
            <w:webHidden/>
          </w:rPr>
        </w:r>
        <w:r w:rsidR="00BE7E09">
          <w:rPr>
            <w:noProof/>
            <w:webHidden/>
          </w:rPr>
          <w:fldChar w:fldCharType="separate"/>
        </w:r>
        <w:r w:rsidR="00BE7E09">
          <w:rPr>
            <w:noProof/>
            <w:webHidden/>
          </w:rPr>
          <w:t>7</w:t>
        </w:r>
        <w:r w:rsidR="00BE7E09">
          <w:rPr>
            <w:noProof/>
            <w:webHidden/>
          </w:rPr>
          <w:fldChar w:fldCharType="end"/>
        </w:r>
      </w:hyperlink>
    </w:p>
    <w:p w14:paraId="5D2F71C2" w14:textId="0557AA5D" w:rsidR="00BE7E09" w:rsidRDefault="00C30C8E">
      <w:pPr>
        <w:pStyle w:val="TOC3"/>
        <w:tabs>
          <w:tab w:val="right" w:leader="dot" w:pos="9345"/>
        </w:tabs>
        <w:rPr>
          <w:rFonts w:asciiTheme="minorHAnsi" w:eastAsiaTheme="minorEastAsia" w:hAnsiTheme="minorHAnsi" w:cstheme="minorBidi"/>
          <w:noProof/>
          <w:sz w:val="22"/>
          <w:szCs w:val="22"/>
          <w:lang w:val="en-US" w:eastAsia="en-US"/>
        </w:rPr>
      </w:pPr>
      <w:hyperlink w:anchor="_Toc114497253" w:history="1">
        <w:r w:rsidR="00BE7E09" w:rsidRPr="00226E0A">
          <w:rPr>
            <w:rStyle w:val="Hyperlink"/>
            <w:noProof/>
            <w:lang w:val="en-US"/>
          </w:rPr>
          <w:t>4.1 User Interfaces</w:t>
        </w:r>
        <w:r w:rsidR="00BE7E09">
          <w:rPr>
            <w:noProof/>
            <w:webHidden/>
          </w:rPr>
          <w:tab/>
        </w:r>
        <w:r w:rsidR="00BE7E09">
          <w:rPr>
            <w:noProof/>
            <w:webHidden/>
          </w:rPr>
          <w:fldChar w:fldCharType="begin"/>
        </w:r>
        <w:r w:rsidR="00BE7E09">
          <w:rPr>
            <w:noProof/>
            <w:webHidden/>
          </w:rPr>
          <w:instrText xml:space="preserve"> PAGEREF _Toc114497253 \h </w:instrText>
        </w:r>
        <w:r w:rsidR="00BE7E09">
          <w:rPr>
            <w:noProof/>
            <w:webHidden/>
          </w:rPr>
        </w:r>
        <w:r w:rsidR="00BE7E09">
          <w:rPr>
            <w:noProof/>
            <w:webHidden/>
          </w:rPr>
          <w:fldChar w:fldCharType="separate"/>
        </w:r>
        <w:r w:rsidR="00BE7E09">
          <w:rPr>
            <w:noProof/>
            <w:webHidden/>
          </w:rPr>
          <w:t>7</w:t>
        </w:r>
        <w:r w:rsidR="00BE7E09">
          <w:rPr>
            <w:noProof/>
            <w:webHidden/>
          </w:rPr>
          <w:fldChar w:fldCharType="end"/>
        </w:r>
      </w:hyperlink>
    </w:p>
    <w:p w14:paraId="002C011D" w14:textId="1C6240A9" w:rsidR="00BE7E09" w:rsidRDefault="00C30C8E">
      <w:pPr>
        <w:pStyle w:val="TOC3"/>
        <w:tabs>
          <w:tab w:val="right" w:leader="dot" w:pos="9345"/>
        </w:tabs>
        <w:rPr>
          <w:rFonts w:asciiTheme="minorHAnsi" w:eastAsiaTheme="minorEastAsia" w:hAnsiTheme="minorHAnsi" w:cstheme="minorBidi"/>
          <w:noProof/>
          <w:sz w:val="22"/>
          <w:szCs w:val="22"/>
          <w:lang w:val="en-US" w:eastAsia="en-US"/>
        </w:rPr>
      </w:pPr>
      <w:hyperlink w:anchor="_Toc114497254" w:history="1">
        <w:r w:rsidR="00BE7E09" w:rsidRPr="00226E0A">
          <w:rPr>
            <w:rStyle w:val="Hyperlink"/>
            <w:noProof/>
            <w:lang w:val="en-US"/>
          </w:rPr>
          <w:t>4.2 Hardware Interfaces</w:t>
        </w:r>
        <w:r w:rsidR="00BE7E09">
          <w:rPr>
            <w:noProof/>
            <w:webHidden/>
          </w:rPr>
          <w:tab/>
        </w:r>
        <w:r w:rsidR="00BE7E09">
          <w:rPr>
            <w:noProof/>
            <w:webHidden/>
          </w:rPr>
          <w:fldChar w:fldCharType="begin"/>
        </w:r>
        <w:r w:rsidR="00BE7E09">
          <w:rPr>
            <w:noProof/>
            <w:webHidden/>
          </w:rPr>
          <w:instrText xml:space="preserve"> PAGEREF _Toc114497254 \h </w:instrText>
        </w:r>
        <w:r w:rsidR="00BE7E09">
          <w:rPr>
            <w:noProof/>
            <w:webHidden/>
          </w:rPr>
        </w:r>
        <w:r w:rsidR="00BE7E09">
          <w:rPr>
            <w:noProof/>
            <w:webHidden/>
          </w:rPr>
          <w:fldChar w:fldCharType="separate"/>
        </w:r>
        <w:r w:rsidR="00BE7E09">
          <w:rPr>
            <w:noProof/>
            <w:webHidden/>
          </w:rPr>
          <w:t>10</w:t>
        </w:r>
        <w:r w:rsidR="00BE7E09">
          <w:rPr>
            <w:noProof/>
            <w:webHidden/>
          </w:rPr>
          <w:fldChar w:fldCharType="end"/>
        </w:r>
      </w:hyperlink>
    </w:p>
    <w:p w14:paraId="33335CA6" w14:textId="2DF3DCB0" w:rsidR="00BE7E09" w:rsidRDefault="00C30C8E">
      <w:pPr>
        <w:pStyle w:val="TOC3"/>
        <w:tabs>
          <w:tab w:val="right" w:leader="dot" w:pos="9345"/>
        </w:tabs>
        <w:rPr>
          <w:rFonts w:asciiTheme="minorHAnsi" w:eastAsiaTheme="minorEastAsia" w:hAnsiTheme="minorHAnsi" w:cstheme="minorBidi"/>
          <w:noProof/>
          <w:sz w:val="22"/>
          <w:szCs w:val="22"/>
          <w:lang w:val="en-US" w:eastAsia="en-US"/>
        </w:rPr>
      </w:pPr>
      <w:hyperlink w:anchor="_Toc114497255" w:history="1">
        <w:r w:rsidR="00BE7E09" w:rsidRPr="00226E0A">
          <w:rPr>
            <w:rStyle w:val="Hyperlink"/>
            <w:noProof/>
            <w:lang w:val="en-US"/>
          </w:rPr>
          <w:t>4.4 Software Interfaces</w:t>
        </w:r>
        <w:r w:rsidR="00BE7E09">
          <w:rPr>
            <w:noProof/>
            <w:webHidden/>
          </w:rPr>
          <w:tab/>
        </w:r>
        <w:r w:rsidR="00BE7E09">
          <w:rPr>
            <w:noProof/>
            <w:webHidden/>
          </w:rPr>
          <w:fldChar w:fldCharType="begin"/>
        </w:r>
        <w:r w:rsidR="00BE7E09">
          <w:rPr>
            <w:noProof/>
            <w:webHidden/>
          </w:rPr>
          <w:instrText xml:space="preserve"> PAGEREF _Toc114497255 \h </w:instrText>
        </w:r>
        <w:r w:rsidR="00BE7E09">
          <w:rPr>
            <w:noProof/>
            <w:webHidden/>
          </w:rPr>
        </w:r>
        <w:r w:rsidR="00BE7E09">
          <w:rPr>
            <w:noProof/>
            <w:webHidden/>
          </w:rPr>
          <w:fldChar w:fldCharType="separate"/>
        </w:r>
        <w:r w:rsidR="00BE7E09">
          <w:rPr>
            <w:noProof/>
            <w:webHidden/>
          </w:rPr>
          <w:t>10</w:t>
        </w:r>
        <w:r w:rsidR="00BE7E09">
          <w:rPr>
            <w:noProof/>
            <w:webHidden/>
          </w:rPr>
          <w:fldChar w:fldCharType="end"/>
        </w:r>
      </w:hyperlink>
    </w:p>
    <w:p w14:paraId="54761F1A" w14:textId="2B44ABB1" w:rsidR="00BE7E09" w:rsidRDefault="00C30C8E">
      <w:pPr>
        <w:pStyle w:val="TOC2"/>
        <w:tabs>
          <w:tab w:val="right" w:leader="dot" w:pos="9345"/>
        </w:tabs>
        <w:rPr>
          <w:rFonts w:asciiTheme="minorHAnsi" w:eastAsiaTheme="minorEastAsia" w:hAnsiTheme="minorHAnsi" w:cstheme="minorBidi"/>
          <w:noProof/>
          <w:sz w:val="22"/>
          <w:szCs w:val="22"/>
          <w:lang w:val="en-US" w:eastAsia="en-US"/>
        </w:rPr>
      </w:pPr>
      <w:hyperlink w:anchor="_Toc114497256" w:history="1">
        <w:r w:rsidR="00BE7E09" w:rsidRPr="00226E0A">
          <w:rPr>
            <w:rStyle w:val="Hyperlink"/>
            <w:noProof/>
            <w:lang w:val="en-US"/>
          </w:rPr>
          <w:t>5. Non-Functional Requirements</w:t>
        </w:r>
        <w:r w:rsidR="00BE7E09">
          <w:rPr>
            <w:noProof/>
            <w:webHidden/>
          </w:rPr>
          <w:tab/>
        </w:r>
        <w:r w:rsidR="00BE7E09">
          <w:rPr>
            <w:noProof/>
            <w:webHidden/>
          </w:rPr>
          <w:fldChar w:fldCharType="begin"/>
        </w:r>
        <w:r w:rsidR="00BE7E09">
          <w:rPr>
            <w:noProof/>
            <w:webHidden/>
          </w:rPr>
          <w:instrText xml:space="preserve"> PAGEREF _Toc114497256 \h </w:instrText>
        </w:r>
        <w:r w:rsidR="00BE7E09">
          <w:rPr>
            <w:noProof/>
            <w:webHidden/>
          </w:rPr>
        </w:r>
        <w:r w:rsidR="00BE7E09">
          <w:rPr>
            <w:noProof/>
            <w:webHidden/>
          </w:rPr>
          <w:fldChar w:fldCharType="separate"/>
        </w:r>
        <w:r w:rsidR="00BE7E09">
          <w:rPr>
            <w:noProof/>
            <w:webHidden/>
          </w:rPr>
          <w:t>10</w:t>
        </w:r>
        <w:r w:rsidR="00BE7E09">
          <w:rPr>
            <w:noProof/>
            <w:webHidden/>
          </w:rPr>
          <w:fldChar w:fldCharType="end"/>
        </w:r>
      </w:hyperlink>
    </w:p>
    <w:p w14:paraId="41987D51" w14:textId="529405A8" w:rsidR="00495DE1" w:rsidRDefault="00495DE1" w:rsidP="00495DE1">
      <w:pPr>
        <w:rPr>
          <w:lang w:val="en-US"/>
        </w:rPr>
      </w:pPr>
      <w:r>
        <w:rPr>
          <w:lang w:val="en-US"/>
        </w:rPr>
        <w:fldChar w:fldCharType="end"/>
      </w:r>
    </w:p>
    <w:p w14:paraId="120C51E3" w14:textId="77777777" w:rsidR="00495DE1" w:rsidRDefault="00495DE1" w:rsidP="00495DE1">
      <w:pPr>
        <w:rPr>
          <w:lang w:val="en-US"/>
        </w:rPr>
      </w:pPr>
      <w:r>
        <w:rPr>
          <w:lang w:val="en-US"/>
        </w:rPr>
        <w:br w:type="page"/>
      </w:r>
    </w:p>
    <w:p w14:paraId="7DAE338C" w14:textId="77777777" w:rsidR="00495DE1" w:rsidRPr="00F37EB6" w:rsidRDefault="00495DE1" w:rsidP="00495DE1">
      <w:pPr>
        <w:shd w:val="clear" w:color="auto" w:fill="333333"/>
        <w:jc w:val="center"/>
        <w:rPr>
          <w:lang w:val="en-US"/>
        </w:rPr>
      </w:pPr>
      <w:bookmarkStart w:id="1" w:name="_Toc114497248"/>
      <w:r>
        <w:rPr>
          <w:rStyle w:val="Heading2Char"/>
          <w:lang w:val="en-US"/>
        </w:rPr>
        <w:lastRenderedPageBreak/>
        <w:t>1. I</w:t>
      </w:r>
      <w:r w:rsidRPr="00F37EB6">
        <w:rPr>
          <w:rStyle w:val="Heading2Char"/>
          <w:lang w:val="en-US"/>
        </w:rPr>
        <w:t>ntroduction</w:t>
      </w:r>
      <w:bookmarkEnd w:id="1"/>
    </w:p>
    <w:p w14:paraId="1EFC8A02" w14:textId="77777777" w:rsidR="00495DE1" w:rsidRPr="00AB0C87" w:rsidRDefault="00495DE1" w:rsidP="00495DE1">
      <w:pPr>
        <w:pStyle w:val="ListParagraph"/>
        <w:numPr>
          <w:ilvl w:val="1"/>
          <w:numId w:val="1"/>
        </w:numPr>
        <w:spacing w:after="200" w:line="276" w:lineRule="auto"/>
        <w:rPr>
          <w:b/>
        </w:rPr>
      </w:pPr>
      <w:r w:rsidRPr="00AB0C87">
        <w:rPr>
          <w:b/>
        </w:rPr>
        <w:t xml:space="preserve">Purpose: </w:t>
      </w:r>
    </w:p>
    <w:p w14:paraId="6D7C4ED3" w14:textId="2794F799" w:rsidR="00495DE1" w:rsidRPr="00E3053D" w:rsidRDefault="00495DE1" w:rsidP="00E3053D">
      <w:pPr>
        <w:pStyle w:val="ListParagraph"/>
        <w:spacing w:after="200" w:line="276" w:lineRule="auto"/>
        <w:ind w:left="360"/>
        <w:rPr>
          <w:lang w:val="en-US"/>
        </w:rPr>
      </w:pPr>
      <w:bookmarkStart w:id="2" w:name="_Hlk112952665"/>
      <w:r>
        <w:rPr>
          <w:lang w:val="en-US"/>
        </w:rPr>
        <w:t xml:space="preserve">The goal of this project is to solve the problem of having no central place for a person to easily track all of their symptoms digitally. Along with this, this project hopes to help track data of the user and provide an easy format for the user to share this data with medical professionals. This project will not provide any medical diagnostics but rather a platform that allows better communication and informed decisions to be made from the data being shown. </w:t>
      </w:r>
      <w:bookmarkEnd w:id="2"/>
      <w:r w:rsidRPr="00E3053D">
        <w:rPr>
          <w:highlight w:val="lightGray"/>
        </w:rPr>
        <w:br/>
      </w:r>
    </w:p>
    <w:p w14:paraId="54E8F6A7" w14:textId="72C5D788" w:rsidR="00495DE1" w:rsidRPr="00B67FD3" w:rsidRDefault="00E3053D" w:rsidP="00495DE1">
      <w:pPr>
        <w:pStyle w:val="ListParagraph"/>
        <w:numPr>
          <w:ilvl w:val="1"/>
          <w:numId w:val="1"/>
        </w:numPr>
        <w:spacing w:after="200" w:line="276" w:lineRule="auto"/>
        <w:rPr>
          <w:b/>
        </w:rPr>
      </w:pPr>
      <w:r>
        <w:rPr>
          <w:b/>
          <w:lang w:val="en-US"/>
        </w:rPr>
        <w:t>References</w:t>
      </w:r>
      <w:r w:rsidR="00495DE1">
        <w:rPr>
          <w:b/>
          <w:lang w:val="en-US"/>
        </w:rPr>
        <w:t xml:space="preserve">: </w:t>
      </w:r>
    </w:p>
    <w:p w14:paraId="084B4435" w14:textId="185A2B60" w:rsidR="00495DE1" w:rsidRDefault="00E3053D" w:rsidP="00495DE1">
      <w:pPr>
        <w:pStyle w:val="ListParagraph"/>
        <w:spacing w:after="200" w:line="276" w:lineRule="auto"/>
        <w:ind w:left="360"/>
        <w:rPr>
          <w:bCs/>
          <w:lang w:val="en-US"/>
        </w:rPr>
      </w:pPr>
      <w:r>
        <w:rPr>
          <w:bCs/>
          <w:lang w:val="en-US"/>
        </w:rPr>
        <w:t>Please refer to</w:t>
      </w:r>
      <w:r w:rsidR="00F5685C">
        <w:rPr>
          <w:bCs/>
          <w:lang w:val="en-US"/>
        </w:rPr>
        <w:t xml:space="preserve"> the requirements document:</w:t>
      </w:r>
      <w:r w:rsidR="00F5685C">
        <w:rPr>
          <w:bCs/>
          <w:lang w:val="en-US"/>
        </w:rPr>
        <w:br/>
      </w:r>
      <w:hyperlink r:id="rId7" w:history="1">
        <w:r w:rsidR="00901DB4" w:rsidRPr="00140BF0">
          <w:rPr>
            <w:rStyle w:val="Hyperlink"/>
            <w:bCs/>
            <w:lang w:val="en-US"/>
          </w:rPr>
          <w:t>https://1drv.ms/w/s!AuuqMspVScWFgak-X_rLrV-1RxukoA?e=5POFBV</w:t>
        </w:r>
      </w:hyperlink>
    </w:p>
    <w:p w14:paraId="2FEFD6EE" w14:textId="77777777" w:rsidR="00F5685C" w:rsidRDefault="00F5685C" w:rsidP="00495DE1">
      <w:pPr>
        <w:pStyle w:val="ListParagraph"/>
        <w:spacing w:after="200" w:line="276" w:lineRule="auto"/>
        <w:ind w:left="360"/>
        <w:rPr>
          <w:bCs/>
          <w:lang w:val="en-US"/>
        </w:rPr>
      </w:pPr>
    </w:p>
    <w:p w14:paraId="4A844912" w14:textId="77777777" w:rsidR="00495DE1" w:rsidRPr="00B67FD3" w:rsidRDefault="00495DE1" w:rsidP="00495DE1">
      <w:pPr>
        <w:pStyle w:val="ListParagraph"/>
        <w:spacing w:after="200" w:line="276" w:lineRule="auto"/>
        <w:ind w:left="360"/>
        <w:rPr>
          <w:bCs/>
          <w:lang w:val="en-US"/>
        </w:rPr>
      </w:pPr>
    </w:p>
    <w:p w14:paraId="4FF40AA2" w14:textId="1B0F3315" w:rsidR="00495DE1" w:rsidRPr="00F37EB6" w:rsidRDefault="00495DE1" w:rsidP="00495DE1">
      <w:pPr>
        <w:pStyle w:val="Heading2"/>
        <w:shd w:val="clear" w:color="auto" w:fill="333333"/>
        <w:jc w:val="center"/>
        <w:rPr>
          <w:lang w:val="en-US"/>
        </w:rPr>
      </w:pPr>
      <w:bookmarkStart w:id="3" w:name="_Toc114497249"/>
      <w:r w:rsidRPr="00F37EB6">
        <w:rPr>
          <w:lang w:val="en-US"/>
        </w:rPr>
        <w:t>2.</w:t>
      </w:r>
      <w:r w:rsidR="00FB1AF2">
        <w:rPr>
          <w:lang w:val="en-US"/>
        </w:rPr>
        <w:t xml:space="preserve"> Account Relational Database</w:t>
      </w:r>
      <w:bookmarkEnd w:id="3"/>
    </w:p>
    <w:p w14:paraId="6048D38C" w14:textId="5D5E1B58" w:rsidR="00495DE1" w:rsidRDefault="00495DE1" w:rsidP="00495DE1">
      <w:pPr>
        <w:ind w:firstLine="360"/>
      </w:pPr>
      <w:r>
        <w:rPr>
          <w:b/>
          <w:lang w:val="en-IN"/>
        </w:rPr>
        <w:t>2.1</w:t>
      </w:r>
      <w:r>
        <w:rPr>
          <w:b/>
        </w:rPr>
        <w:t xml:space="preserve"> </w:t>
      </w:r>
      <w:r w:rsidR="00C965F1">
        <w:rPr>
          <w:b/>
          <w:lang w:val="en-US"/>
        </w:rPr>
        <w:t>Naming Conventions</w:t>
      </w:r>
      <w:r>
        <w:rPr>
          <w:b/>
        </w:rPr>
        <w:t xml:space="preserve">: </w:t>
      </w:r>
    </w:p>
    <w:p w14:paraId="49A4283F" w14:textId="15BC99A3" w:rsidR="00495DE1" w:rsidRDefault="00C965F1" w:rsidP="00B6687F">
      <w:pPr>
        <w:ind w:left="720"/>
        <w:rPr>
          <w:lang w:val="en-US"/>
        </w:rPr>
      </w:pPr>
      <w:r>
        <w:rPr>
          <w:lang w:val="en-US"/>
        </w:rPr>
        <w:t xml:space="preserve">This database will be created with </w:t>
      </w:r>
      <w:r w:rsidR="005A2EA1">
        <w:rPr>
          <w:lang w:val="en-US"/>
        </w:rPr>
        <w:t>using _ between each word in the name of the variable. For example</w:t>
      </w:r>
      <w:r w:rsidR="00B6687F">
        <w:rPr>
          <w:lang w:val="en-US"/>
        </w:rPr>
        <w:t>,</w:t>
      </w:r>
      <w:r w:rsidR="005A2EA1">
        <w:rPr>
          <w:lang w:val="en-US"/>
        </w:rPr>
        <w:t xml:space="preserve"> a variable for first name would be ‘</w:t>
      </w:r>
      <w:proofErr w:type="spellStart"/>
      <w:r w:rsidR="005A2EA1">
        <w:rPr>
          <w:lang w:val="en-US"/>
        </w:rPr>
        <w:t>first_name</w:t>
      </w:r>
      <w:proofErr w:type="spellEnd"/>
      <w:r w:rsidR="005A2EA1">
        <w:rPr>
          <w:lang w:val="en-US"/>
        </w:rPr>
        <w:t xml:space="preserve">’. </w:t>
      </w:r>
      <w:r w:rsidR="00BE1B8A">
        <w:rPr>
          <w:lang w:val="en-US"/>
        </w:rPr>
        <w:t>Tables should be named with plural words</w:t>
      </w:r>
      <w:r w:rsidR="00B36382">
        <w:rPr>
          <w:lang w:val="en-US"/>
        </w:rPr>
        <w:t xml:space="preserve"> if there is an option to do </w:t>
      </w:r>
      <w:r w:rsidR="00BE1B8A">
        <w:rPr>
          <w:lang w:val="en-US"/>
        </w:rPr>
        <w:t xml:space="preserve">so that they do not conflict with any </w:t>
      </w:r>
      <w:r w:rsidR="00677C61">
        <w:rPr>
          <w:lang w:val="en-US"/>
        </w:rPr>
        <w:t>reserved words within the database.</w:t>
      </w:r>
      <w:r w:rsidR="00B94305">
        <w:rPr>
          <w:lang w:val="en-US"/>
        </w:rPr>
        <w:t xml:space="preserve"> Primary keys should be named with the </w:t>
      </w:r>
      <w:proofErr w:type="spellStart"/>
      <w:r w:rsidR="00B94305">
        <w:rPr>
          <w:lang w:val="en-US"/>
        </w:rPr>
        <w:t>tableName_id</w:t>
      </w:r>
      <w:proofErr w:type="spellEnd"/>
      <w:r w:rsidR="00B94305">
        <w:rPr>
          <w:lang w:val="en-US"/>
        </w:rPr>
        <w:t xml:space="preserve"> to help with debugging and understanding what keys came from where. </w:t>
      </w:r>
      <w:r w:rsidR="00B6687F">
        <w:rPr>
          <w:lang w:val="en-US"/>
        </w:rPr>
        <w:t xml:space="preserve">All variable names should be unambiguous as possible, names should also be self-explanatory of what they represent. </w:t>
      </w:r>
    </w:p>
    <w:p w14:paraId="6691C3A0" w14:textId="77777777" w:rsidR="00B6687F" w:rsidRPr="009D2676" w:rsidRDefault="00B6687F" w:rsidP="00B6687F">
      <w:pPr>
        <w:ind w:left="720"/>
        <w:rPr>
          <w:lang w:val="en-IN"/>
        </w:rPr>
      </w:pPr>
    </w:p>
    <w:p w14:paraId="39A8CEAE" w14:textId="363DAC62" w:rsidR="00495DE1" w:rsidRDefault="00495DE1" w:rsidP="00495DE1">
      <w:pPr>
        <w:ind w:left="360"/>
      </w:pPr>
      <w:r>
        <w:rPr>
          <w:b/>
        </w:rPr>
        <w:t xml:space="preserve">2.2 </w:t>
      </w:r>
      <w:r w:rsidR="008B6322">
        <w:rPr>
          <w:b/>
          <w:lang w:val="en-US"/>
        </w:rPr>
        <w:t>Database Identification</w:t>
      </w:r>
      <w:r>
        <w:rPr>
          <w:b/>
        </w:rPr>
        <w:t xml:space="preserve">: </w:t>
      </w:r>
    </w:p>
    <w:p w14:paraId="28CCB835" w14:textId="4E6E4765" w:rsidR="00495DE1" w:rsidRDefault="00F606E9" w:rsidP="004C3A0E">
      <w:pPr>
        <w:ind w:left="720"/>
        <w:rPr>
          <w:lang w:val="en-US"/>
        </w:rPr>
      </w:pPr>
      <w:r>
        <w:rPr>
          <w:lang w:val="en-US"/>
        </w:rPr>
        <w:t xml:space="preserve">Database Name: </w:t>
      </w:r>
      <w:proofErr w:type="spellStart"/>
      <w:r>
        <w:rPr>
          <w:lang w:val="en-US"/>
        </w:rPr>
        <w:t>chronically_tracking_account</w:t>
      </w:r>
      <w:proofErr w:type="spellEnd"/>
      <w:r>
        <w:rPr>
          <w:lang w:val="en-US"/>
        </w:rPr>
        <w:br/>
        <w:t xml:space="preserve">Table Names: </w:t>
      </w:r>
    </w:p>
    <w:p w14:paraId="165C828E" w14:textId="3034E6E4" w:rsidR="00F606E9" w:rsidRDefault="00AC5771" w:rsidP="004C3A0E">
      <w:pPr>
        <w:ind w:left="1440"/>
        <w:rPr>
          <w:lang w:val="en-US"/>
        </w:rPr>
      </w:pPr>
      <w:r>
        <w:rPr>
          <w:lang w:val="en-US"/>
        </w:rPr>
        <w:t>users</w:t>
      </w:r>
      <w:r w:rsidR="00BA277F">
        <w:rPr>
          <w:lang w:val="en-US"/>
        </w:rPr>
        <w:t xml:space="preserve"> – primary key: </w:t>
      </w:r>
      <w:proofErr w:type="spellStart"/>
      <w:r w:rsidR="00BA277F">
        <w:rPr>
          <w:lang w:val="en-US"/>
        </w:rPr>
        <w:t>user_id</w:t>
      </w:r>
      <w:proofErr w:type="spellEnd"/>
    </w:p>
    <w:p w14:paraId="6A4E2AC2" w14:textId="478BE3C9" w:rsidR="00B36382" w:rsidRDefault="00AC5771" w:rsidP="004C3A0E">
      <w:pPr>
        <w:ind w:left="1440"/>
        <w:rPr>
          <w:lang w:val="en-US"/>
        </w:rPr>
      </w:pPr>
      <w:r>
        <w:rPr>
          <w:lang w:val="en-US"/>
        </w:rPr>
        <w:t>diagnoses</w:t>
      </w:r>
      <w:r w:rsidR="00B36382">
        <w:rPr>
          <w:lang w:val="en-US"/>
        </w:rPr>
        <w:t xml:space="preserve"> </w:t>
      </w:r>
      <w:r w:rsidR="00BA277F">
        <w:rPr>
          <w:lang w:val="en-US"/>
        </w:rPr>
        <w:t xml:space="preserve">– primary key: </w:t>
      </w:r>
      <w:proofErr w:type="spellStart"/>
      <w:r>
        <w:rPr>
          <w:lang w:val="en-US"/>
        </w:rPr>
        <w:t>diganosis</w:t>
      </w:r>
      <w:r w:rsidR="00BA277F">
        <w:rPr>
          <w:lang w:val="en-US"/>
        </w:rPr>
        <w:t>_id</w:t>
      </w:r>
      <w:proofErr w:type="spellEnd"/>
    </w:p>
    <w:p w14:paraId="29F22903" w14:textId="286AD0CC" w:rsidR="00AC5771" w:rsidRDefault="00AC5771" w:rsidP="004C3A0E">
      <w:pPr>
        <w:ind w:left="1440"/>
        <w:rPr>
          <w:lang w:val="en-US"/>
        </w:rPr>
      </w:pPr>
      <w:r>
        <w:rPr>
          <w:lang w:val="en-US"/>
        </w:rPr>
        <w:t xml:space="preserve">medications – primary key: </w:t>
      </w:r>
      <w:proofErr w:type="spellStart"/>
      <w:r>
        <w:rPr>
          <w:lang w:val="en-US"/>
        </w:rPr>
        <w:t>medication_id</w:t>
      </w:r>
      <w:proofErr w:type="spellEnd"/>
    </w:p>
    <w:p w14:paraId="4BCE838E" w14:textId="09792339" w:rsidR="004C3A0E" w:rsidRPr="00B36382" w:rsidRDefault="004C3A0E" w:rsidP="00B36382">
      <w:pPr>
        <w:ind w:left="360"/>
        <w:rPr>
          <w:lang w:val="en-US"/>
        </w:rPr>
      </w:pPr>
    </w:p>
    <w:p w14:paraId="50C38C50" w14:textId="361C975F" w:rsidR="00495DE1" w:rsidRPr="00A833B9" w:rsidRDefault="00BA277F" w:rsidP="00495DE1">
      <w:pPr>
        <w:numPr>
          <w:ilvl w:val="1"/>
          <w:numId w:val="2"/>
        </w:numPr>
      </w:pPr>
      <w:r>
        <w:rPr>
          <w:b/>
          <w:lang w:val="en-US"/>
        </w:rPr>
        <w:t>Relationship to Other Databases</w:t>
      </w:r>
      <w:r w:rsidR="00495DE1">
        <w:rPr>
          <w:b/>
          <w:lang w:val="en-US"/>
        </w:rPr>
        <w:t>:</w:t>
      </w:r>
    </w:p>
    <w:p w14:paraId="55EAA603" w14:textId="4672ECF4" w:rsidR="00A833B9" w:rsidRPr="00A833B9" w:rsidRDefault="00A833B9" w:rsidP="00A833B9">
      <w:pPr>
        <w:ind w:left="720"/>
        <w:rPr>
          <w:bCs/>
        </w:rPr>
      </w:pPr>
      <w:r>
        <w:rPr>
          <w:bCs/>
          <w:lang w:val="en-US"/>
        </w:rPr>
        <w:t>This database will interact with the nonrelational database, with the primary key for the user table to be the key for the nonrelational database.</w:t>
      </w:r>
    </w:p>
    <w:p w14:paraId="401DF6E3" w14:textId="78D39DE4" w:rsidR="00495DE1" w:rsidRPr="00B5710E" w:rsidRDefault="00495DE1" w:rsidP="00495DE1">
      <w:pPr>
        <w:ind w:left="720"/>
      </w:pPr>
    </w:p>
    <w:p w14:paraId="3B5380CB" w14:textId="4130CF3E" w:rsidR="00EF281A" w:rsidRPr="0038749F" w:rsidRDefault="00EF281A" w:rsidP="00C66ACE">
      <w:pPr>
        <w:numPr>
          <w:ilvl w:val="1"/>
          <w:numId w:val="2"/>
        </w:numPr>
      </w:pPr>
      <w:r>
        <w:rPr>
          <w:b/>
          <w:lang w:val="en-US"/>
        </w:rPr>
        <w:t>Schema Information</w:t>
      </w:r>
      <w:r w:rsidR="00495DE1" w:rsidRPr="003E6480">
        <w:rPr>
          <w:b/>
        </w:rPr>
        <w:t xml:space="preserve">: </w:t>
      </w:r>
    </w:p>
    <w:p w14:paraId="73D39F26" w14:textId="68B4965C" w:rsidR="0038749F" w:rsidRPr="0038749F" w:rsidRDefault="0038749F" w:rsidP="0038749F">
      <w:pPr>
        <w:numPr>
          <w:ilvl w:val="2"/>
          <w:numId w:val="2"/>
        </w:numPr>
      </w:pPr>
      <w:r>
        <w:rPr>
          <w:b/>
          <w:lang w:val="en-US"/>
        </w:rPr>
        <w:t>Description</w:t>
      </w:r>
    </w:p>
    <w:p w14:paraId="687B4A74" w14:textId="1C2B7330" w:rsidR="0038749F" w:rsidRPr="00572C98" w:rsidRDefault="00572C98" w:rsidP="00572C98">
      <w:pPr>
        <w:spacing w:after="160" w:line="259" w:lineRule="auto"/>
        <w:ind w:left="1440"/>
        <w:rPr>
          <w:bCs/>
          <w:lang w:val="en-US"/>
        </w:rPr>
      </w:pPr>
      <w:r>
        <w:rPr>
          <w:bCs/>
          <w:lang w:val="en-US"/>
        </w:rPr>
        <w:t xml:space="preserve">This database currently consists of one schema, users with three tables. </w:t>
      </w:r>
      <w:r w:rsidR="00461E33">
        <w:rPr>
          <w:bCs/>
          <w:lang w:val="en-US"/>
        </w:rPr>
        <w:t xml:space="preserve">The tables names are </w:t>
      </w:r>
      <w:proofErr w:type="spellStart"/>
      <w:r w:rsidR="00461E33">
        <w:rPr>
          <w:bCs/>
          <w:lang w:val="en-US"/>
        </w:rPr>
        <w:t>personal_details</w:t>
      </w:r>
      <w:proofErr w:type="spellEnd"/>
      <w:r w:rsidR="00461E33">
        <w:rPr>
          <w:bCs/>
          <w:lang w:val="en-US"/>
        </w:rPr>
        <w:t xml:space="preserve">, medications, and diagnoses. </w:t>
      </w:r>
      <w:proofErr w:type="spellStart"/>
      <w:r w:rsidR="00461E33">
        <w:rPr>
          <w:bCs/>
          <w:lang w:val="en-US"/>
        </w:rPr>
        <w:t>personal_details</w:t>
      </w:r>
      <w:proofErr w:type="spellEnd"/>
      <w:r w:rsidR="00461E33">
        <w:rPr>
          <w:bCs/>
          <w:lang w:val="en-US"/>
        </w:rPr>
        <w:t xml:space="preserve"> </w:t>
      </w:r>
      <w:proofErr w:type="gramStart"/>
      <w:r w:rsidR="00461E33">
        <w:rPr>
          <w:bCs/>
          <w:lang w:val="en-US"/>
        </w:rPr>
        <w:t>entails</w:t>
      </w:r>
      <w:proofErr w:type="gramEnd"/>
      <w:r w:rsidR="00461E33">
        <w:rPr>
          <w:bCs/>
          <w:lang w:val="en-US"/>
        </w:rPr>
        <w:t xml:space="preserve"> the details needed for the user’s account like name, email, and password</w:t>
      </w:r>
      <w:r w:rsidR="00E9412A">
        <w:rPr>
          <w:bCs/>
          <w:lang w:val="en-US"/>
        </w:rPr>
        <w:t xml:space="preserve">. medications will include all data related to the medication. Lastly, diagnoses will include the name of the diagnoses that a user might have. </w:t>
      </w:r>
    </w:p>
    <w:p w14:paraId="3A5B69F2" w14:textId="77777777" w:rsidR="0038749F" w:rsidRPr="0038749F" w:rsidRDefault="0038749F" w:rsidP="0038749F">
      <w:pPr>
        <w:ind w:left="1440"/>
      </w:pPr>
    </w:p>
    <w:p w14:paraId="1AE4C29C" w14:textId="585B2472" w:rsidR="00E9412A" w:rsidRDefault="0038749F" w:rsidP="00E9412A">
      <w:pPr>
        <w:numPr>
          <w:ilvl w:val="2"/>
          <w:numId w:val="2"/>
        </w:numPr>
      </w:pPr>
      <w:r>
        <w:rPr>
          <w:b/>
          <w:lang w:val="en-US"/>
        </w:rPr>
        <w:t>Physical Design &amp; Structure</w:t>
      </w:r>
    </w:p>
    <w:p w14:paraId="6E5C8636" w14:textId="4FF7284D" w:rsidR="00E9412A" w:rsidRPr="00E9412A" w:rsidRDefault="00E9412A" w:rsidP="00E9412A">
      <w:pPr>
        <w:ind w:left="1440"/>
        <w:rPr>
          <w:lang w:val="en-US"/>
        </w:rPr>
      </w:pPr>
      <w:r>
        <w:rPr>
          <w:lang w:val="en-US"/>
        </w:rPr>
        <w:t>users:</w:t>
      </w:r>
    </w:p>
    <w:p w14:paraId="3750647C" w14:textId="3FBF4E84" w:rsidR="00E9412A" w:rsidRPr="0038749F" w:rsidRDefault="00E9412A" w:rsidP="00E9412A">
      <w:pPr>
        <w:ind w:left="1440"/>
      </w:pPr>
      <w:r>
        <w:rPr>
          <w:noProof/>
        </w:rPr>
        <w:lastRenderedPageBreak/>
        <w:drawing>
          <wp:inline distT="0" distB="0" distL="0" distR="0" wp14:anchorId="221C303F" wp14:editId="0BFBE921">
            <wp:extent cx="4343400" cy="46863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43400" cy="4686300"/>
                    </a:xfrm>
                    <a:prstGeom prst="rect">
                      <a:avLst/>
                    </a:prstGeom>
                  </pic:spPr>
                </pic:pic>
              </a:graphicData>
            </a:graphic>
          </wp:inline>
        </w:drawing>
      </w:r>
    </w:p>
    <w:p w14:paraId="26FA30D6" w14:textId="747BC90E" w:rsidR="004967A5" w:rsidRPr="004346CE" w:rsidRDefault="004967A5" w:rsidP="004967A5">
      <w:pPr>
        <w:pStyle w:val="Heading2"/>
        <w:keepNext/>
        <w:keepLines/>
        <w:shd w:val="clear" w:color="auto" w:fill="333333"/>
        <w:jc w:val="center"/>
        <w:rPr>
          <w:lang w:val="en-US"/>
        </w:rPr>
      </w:pPr>
      <w:r w:rsidRPr="004346CE">
        <w:rPr>
          <w:lang w:val="en-US"/>
        </w:rPr>
        <w:t xml:space="preserve">3. </w:t>
      </w:r>
      <w:r>
        <w:rPr>
          <w:lang w:val="en-US"/>
        </w:rPr>
        <w:t>Daily Log Non-Relational Database</w:t>
      </w:r>
    </w:p>
    <w:p w14:paraId="3238E348" w14:textId="57901803" w:rsidR="00825A7A" w:rsidRDefault="00921933" w:rsidP="00825A7A">
      <w:pPr>
        <w:ind w:firstLine="360"/>
      </w:pPr>
      <w:r>
        <w:rPr>
          <w:b/>
          <w:lang w:val="en-IN"/>
        </w:rPr>
        <w:t>3</w:t>
      </w:r>
      <w:r w:rsidR="00825A7A">
        <w:rPr>
          <w:b/>
          <w:lang w:val="en-IN"/>
        </w:rPr>
        <w:t>.1</w:t>
      </w:r>
      <w:r w:rsidR="00825A7A">
        <w:rPr>
          <w:b/>
        </w:rPr>
        <w:t xml:space="preserve"> </w:t>
      </w:r>
      <w:r w:rsidR="00825A7A">
        <w:rPr>
          <w:b/>
          <w:lang w:val="en-US"/>
        </w:rPr>
        <w:t>Naming Conventions</w:t>
      </w:r>
      <w:r w:rsidR="00825A7A">
        <w:rPr>
          <w:b/>
        </w:rPr>
        <w:t xml:space="preserve">: </w:t>
      </w:r>
    </w:p>
    <w:p w14:paraId="3D3FDCB6" w14:textId="198741D2" w:rsidR="00825A7A" w:rsidRDefault="00825A7A" w:rsidP="00825A7A">
      <w:pPr>
        <w:ind w:left="720"/>
        <w:rPr>
          <w:lang w:val="en-US"/>
        </w:rPr>
      </w:pPr>
      <w:r>
        <w:rPr>
          <w:lang w:val="en-US"/>
        </w:rPr>
        <w:t xml:space="preserve">This database will be following the same naming conventions that the account relational database follows. Please see above for all naming conventions. </w:t>
      </w:r>
    </w:p>
    <w:p w14:paraId="6EE36C12" w14:textId="77777777" w:rsidR="00825A7A" w:rsidRPr="009D2676" w:rsidRDefault="00825A7A" w:rsidP="00825A7A">
      <w:pPr>
        <w:ind w:left="720"/>
        <w:rPr>
          <w:lang w:val="en-IN"/>
        </w:rPr>
      </w:pPr>
    </w:p>
    <w:p w14:paraId="5602FB2C" w14:textId="64C5A255" w:rsidR="00825A7A" w:rsidRDefault="00921933" w:rsidP="00825A7A">
      <w:pPr>
        <w:ind w:left="360"/>
      </w:pPr>
      <w:r>
        <w:rPr>
          <w:b/>
          <w:lang w:val="en-US"/>
        </w:rPr>
        <w:t xml:space="preserve">3.2 </w:t>
      </w:r>
      <w:r w:rsidR="00825A7A">
        <w:rPr>
          <w:b/>
          <w:lang w:val="en-US"/>
        </w:rPr>
        <w:t>Database Identification</w:t>
      </w:r>
      <w:r w:rsidR="00825A7A">
        <w:rPr>
          <w:b/>
        </w:rPr>
        <w:t xml:space="preserve">: </w:t>
      </w:r>
    </w:p>
    <w:p w14:paraId="37043210" w14:textId="12B5761F" w:rsidR="00825A7A" w:rsidRDefault="00825A7A" w:rsidP="002F4342">
      <w:pPr>
        <w:ind w:left="720"/>
        <w:rPr>
          <w:lang w:val="en-US"/>
        </w:rPr>
      </w:pPr>
      <w:r>
        <w:rPr>
          <w:lang w:val="en-US"/>
        </w:rPr>
        <w:t xml:space="preserve">Database Name: </w:t>
      </w:r>
      <w:proofErr w:type="spellStart"/>
      <w:r>
        <w:rPr>
          <w:lang w:val="en-US"/>
        </w:rPr>
        <w:t>chronically_tracking_</w:t>
      </w:r>
      <w:r w:rsidR="002F4342">
        <w:rPr>
          <w:lang w:val="en-US"/>
        </w:rPr>
        <w:t>daily_logs</w:t>
      </w:r>
      <w:proofErr w:type="spellEnd"/>
      <w:r w:rsidR="002F4342">
        <w:rPr>
          <w:lang w:val="en-US"/>
        </w:rPr>
        <w:t xml:space="preserve"> </w:t>
      </w:r>
    </w:p>
    <w:p w14:paraId="370167C7" w14:textId="77777777" w:rsidR="00825A7A" w:rsidRPr="00B36382" w:rsidRDefault="00825A7A" w:rsidP="00825A7A">
      <w:pPr>
        <w:ind w:left="360"/>
        <w:rPr>
          <w:lang w:val="en-US"/>
        </w:rPr>
      </w:pPr>
    </w:p>
    <w:p w14:paraId="4BF72093" w14:textId="3856BD68" w:rsidR="00825A7A" w:rsidRPr="00A833B9" w:rsidRDefault="00825A7A" w:rsidP="00921933">
      <w:pPr>
        <w:pStyle w:val="ListParagraph"/>
        <w:numPr>
          <w:ilvl w:val="1"/>
          <w:numId w:val="14"/>
        </w:numPr>
      </w:pPr>
      <w:r w:rsidRPr="00921933">
        <w:rPr>
          <w:b/>
          <w:lang w:val="en-US"/>
        </w:rPr>
        <w:t>Relationship to Other Databases:</w:t>
      </w:r>
    </w:p>
    <w:p w14:paraId="19EFEECC" w14:textId="4D1B95EB" w:rsidR="00825A7A" w:rsidRDefault="002F4342" w:rsidP="00825A7A">
      <w:pPr>
        <w:ind w:left="720"/>
        <w:rPr>
          <w:bCs/>
          <w:lang w:val="en-US"/>
        </w:rPr>
      </w:pPr>
      <w:r>
        <w:rPr>
          <w:bCs/>
          <w:lang w:val="en-US"/>
        </w:rPr>
        <w:t xml:space="preserve">This database will interact with the account relational database. This database will get the email from that database and store that with this data to correctly identify </w:t>
      </w:r>
      <w:r w:rsidR="00921933">
        <w:rPr>
          <w:bCs/>
          <w:lang w:val="en-US"/>
        </w:rPr>
        <w:t xml:space="preserve">what data goes with what user. </w:t>
      </w:r>
    </w:p>
    <w:p w14:paraId="7A01DD1E" w14:textId="77777777" w:rsidR="00185070" w:rsidRDefault="00185070" w:rsidP="00825A7A">
      <w:pPr>
        <w:ind w:left="720"/>
        <w:rPr>
          <w:bCs/>
          <w:lang w:val="en-US"/>
        </w:rPr>
      </w:pPr>
    </w:p>
    <w:p w14:paraId="6F7BEA81" w14:textId="7D926960" w:rsidR="00185070" w:rsidRPr="00A833B9" w:rsidRDefault="00185070" w:rsidP="00185070">
      <w:pPr>
        <w:pStyle w:val="ListParagraph"/>
        <w:numPr>
          <w:ilvl w:val="1"/>
          <w:numId w:val="14"/>
        </w:numPr>
      </w:pPr>
      <w:r>
        <w:rPr>
          <w:b/>
          <w:lang w:val="en-US"/>
        </w:rPr>
        <w:t>Structure of NoSQL</w:t>
      </w:r>
    </w:p>
    <w:p w14:paraId="08C0B87C" w14:textId="77777777" w:rsidR="00185070" w:rsidRPr="0038749F" w:rsidRDefault="00185070" w:rsidP="00185070">
      <w:pPr>
        <w:numPr>
          <w:ilvl w:val="2"/>
          <w:numId w:val="14"/>
        </w:numPr>
      </w:pPr>
      <w:r>
        <w:rPr>
          <w:b/>
          <w:lang w:val="en-US"/>
        </w:rPr>
        <w:t>Description</w:t>
      </w:r>
    </w:p>
    <w:p w14:paraId="06E3E28C" w14:textId="54E5182E" w:rsidR="00185070" w:rsidRPr="0038749F" w:rsidRDefault="00185070" w:rsidP="00185070">
      <w:pPr>
        <w:ind w:left="1440"/>
      </w:pPr>
      <w:r>
        <w:rPr>
          <w:bCs/>
          <w:lang w:val="en-US"/>
        </w:rPr>
        <w:t xml:space="preserve">This database will consist of </w:t>
      </w:r>
      <w:r w:rsidR="007B00CC">
        <w:rPr>
          <w:bCs/>
          <w:lang w:val="en-US"/>
        </w:rPr>
        <w:t xml:space="preserve">json that passes the values </w:t>
      </w:r>
      <w:r w:rsidR="00431CF8">
        <w:rPr>
          <w:bCs/>
          <w:lang w:val="en-US"/>
        </w:rPr>
        <w:t xml:space="preserve">that associate with the fields filled out with the daily log forms. </w:t>
      </w:r>
      <w:r w:rsidR="00FE3397">
        <w:rPr>
          <w:bCs/>
          <w:lang w:val="en-US"/>
        </w:rPr>
        <w:t xml:space="preserve">This database will have a general structure, but all content will be subject to what the user puts in for that current day. </w:t>
      </w:r>
    </w:p>
    <w:p w14:paraId="6F76D7EB" w14:textId="77777777" w:rsidR="00185070" w:rsidRDefault="00185070" w:rsidP="00185070">
      <w:pPr>
        <w:numPr>
          <w:ilvl w:val="2"/>
          <w:numId w:val="14"/>
        </w:numPr>
      </w:pPr>
      <w:r>
        <w:rPr>
          <w:b/>
          <w:lang w:val="en-US"/>
        </w:rPr>
        <w:t>Physical Design &amp; Structure</w:t>
      </w:r>
    </w:p>
    <w:p w14:paraId="51775D8A" w14:textId="77777777" w:rsid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w:t>
      </w:r>
    </w:p>
    <w:p w14:paraId="7E85E4E9" w14:textId="2A737B99" w:rsidR="00261D7F" w:rsidRPr="00E35846" w:rsidRDefault="00392F18"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Pr>
          <w:rFonts w:ascii="Consolas" w:hAnsi="Consolas"/>
          <w:color w:val="D4D4D4"/>
          <w:sz w:val="21"/>
          <w:szCs w:val="21"/>
          <w:lang w:val="en-US" w:eastAsia="en-US"/>
        </w:rPr>
        <w:t xml:space="preserve">   ”</w:t>
      </w:r>
      <w:proofErr w:type="spellStart"/>
      <w:proofErr w:type="gramStart"/>
      <w:r>
        <w:rPr>
          <w:rFonts w:ascii="Consolas" w:hAnsi="Consolas"/>
          <w:color w:val="D4D4D4"/>
          <w:sz w:val="21"/>
          <w:szCs w:val="21"/>
          <w:lang w:val="en-US" w:eastAsia="en-US"/>
        </w:rPr>
        <w:t>log</w:t>
      </w:r>
      <w:proofErr w:type="gramEnd"/>
      <w:r>
        <w:rPr>
          <w:rFonts w:ascii="Consolas" w:hAnsi="Consolas"/>
          <w:color w:val="D4D4D4"/>
          <w:sz w:val="21"/>
          <w:szCs w:val="21"/>
          <w:lang w:val="en-US" w:eastAsia="en-US"/>
        </w:rPr>
        <w:t>_id</w:t>
      </w:r>
      <w:proofErr w:type="spellEnd"/>
      <w:r>
        <w:rPr>
          <w:rFonts w:ascii="Consolas" w:hAnsi="Consolas"/>
          <w:color w:val="D4D4D4"/>
          <w:sz w:val="21"/>
          <w:szCs w:val="21"/>
          <w:lang w:val="en-US" w:eastAsia="en-US"/>
        </w:rPr>
        <w:t xml:space="preserve">” : </w:t>
      </w:r>
      <w:r w:rsidR="007B3E27">
        <w:rPr>
          <w:rFonts w:ascii="Consolas" w:hAnsi="Consolas"/>
          <w:color w:val="D4D4D4"/>
          <w:sz w:val="21"/>
          <w:szCs w:val="21"/>
          <w:lang w:val="en-US" w:eastAsia="en-US"/>
        </w:rPr>
        <w:t>0</w:t>
      </w:r>
      <w:r>
        <w:rPr>
          <w:rFonts w:ascii="Consolas" w:hAnsi="Consolas"/>
          <w:color w:val="D4D4D4"/>
          <w:sz w:val="21"/>
          <w:szCs w:val="21"/>
          <w:lang w:val="en-US" w:eastAsia="en-US"/>
        </w:rPr>
        <w:t>,</w:t>
      </w:r>
    </w:p>
    <w:p w14:paraId="6B4C5132"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r w:rsidRPr="00E35846">
        <w:rPr>
          <w:rFonts w:ascii="Consolas" w:hAnsi="Consolas"/>
          <w:color w:val="9CDCFE"/>
          <w:sz w:val="21"/>
          <w:szCs w:val="21"/>
          <w:lang w:val="en-US" w:eastAsia="en-US"/>
        </w:rPr>
        <w:t>"email"</w:t>
      </w:r>
      <w:r w:rsidRPr="00E35846">
        <w:rPr>
          <w:rFonts w:ascii="Consolas" w:hAnsi="Consolas"/>
          <w:color w:val="D4D4D4"/>
          <w:sz w:val="21"/>
          <w:szCs w:val="21"/>
          <w:lang w:val="en-US" w:eastAsia="en-US"/>
        </w:rPr>
        <w:t xml:space="preserve"> : </w:t>
      </w:r>
      <w:r w:rsidRPr="00E35846">
        <w:rPr>
          <w:rFonts w:ascii="Consolas" w:hAnsi="Consolas"/>
          <w:color w:val="CE9178"/>
          <w:sz w:val="21"/>
          <w:szCs w:val="21"/>
          <w:lang w:val="en-US" w:eastAsia="en-US"/>
        </w:rPr>
        <w:t>""</w:t>
      </w:r>
      <w:r w:rsidRPr="00E35846">
        <w:rPr>
          <w:rFonts w:ascii="Consolas" w:hAnsi="Consolas"/>
          <w:color w:val="D4D4D4"/>
          <w:sz w:val="21"/>
          <w:szCs w:val="21"/>
          <w:lang w:val="en-US" w:eastAsia="en-US"/>
        </w:rPr>
        <w:t>,</w:t>
      </w:r>
    </w:p>
    <w:p w14:paraId="69D3D1BD"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lastRenderedPageBreak/>
        <w:t>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overall</w:t>
      </w:r>
      <w:proofErr w:type="gramEnd"/>
      <w:r w:rsidRPr="00E35846">
        <w:rPr>
          <w:rFonts w:ascii="Consolas" w:hAnsi="Consolas"/>
          <w:color w:val="9CDCFE"/>
          <w:sz w:val="21"/>
          <w:szCs w:val="21"/>
          <w:lang w:val="en-US" w:eastAsia="en-US"/>
        </w:rPr>
        <w:t>_scale</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B5CEA8"/>
          <w:sz w:val="21"/>
          <w:szCs w:val="21"/>
          <w:lang w:val="en-US" w:eastAsia="en-US"/>
        </w:rPr>
        <w:t>0</w:t>
      </w:r>
      <w:r w:rsidRPr="00E35846">
        <w:rPr>
          <w:rFonts w:ascii="Consolas" w:hAnsi="Consolas"/>
          <w:color w:val="D4D4D4"/>
          <w:sz w:val="21"/>
          <w:szCs w:val="21"/>
          <w:lang w:val="en-US" w:eastAsia="en-US"/>
        </w:rPr>
        <w:t>,</w:t>
      </w:r>
    </w:p>
    <w:p w14:paraId="7E22331F"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pain</w:t>
      </w:r>
      <w:proofErr w:type="gramEnd"/>
      <w:r w:rsidRPr="00E35846">
        <w:rPr>
          <w:rFonts w:ascii="Consolas" w:hAnsi="Consolas"/>
          <w:color w:val="9CDCFE"/>
          <w:sz w:val="21"/>
          <w:szCs w:val="21"/>
          <w:lang w:val="en-US" w:eastAsia="en-US"/>
        </w:rPr>
        <w:t>_scale</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B5CEA8"/>
          <w:sz w:val="21"/>
          <w:szCs w:val="21"/>
          <w:lang w:val="en-US" w:eastAsia="en-US"/>
        </w:rPr>
        <w:t>0</w:t>
      </w:r>
      <w:r w:rsidRPr="00E35846">
        <w:rPr>
          <w:rFonts w:ascii="Consolas" w:hAnsi="Consolas"/>
          <w:color w:val="D4D4D4"/>
          <w:sz w:val="21"/>
          <w:szCs w:val="21"/>
          <w:lang w:val="en-US" w:eastAsia="en-US"/>
        </w:rPr>
        <w:t>,</w:t>
      </w:r>
    </w:p>
    <w:p w14:paraId="011028F2"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mood</w:t>
      </w:r>
      <w:proofErr w:type="gramEnd"/>
      <w:r w:rsidRPr="00E35846">
        <w:rPr>
          <w:rFonts w:ascii="Consolas" w:hAnsi="Consolas"/>
          <w:color w:val="9CDCFE"/>
          <w:sz w:val="21"/>
          <w:szCs w:val="21"/>
          <w:lang w:val="en-US" w:eastAsia="en-US"/>
        </w:rPr>
        <w:t>_scale</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B5CEA8"/>
          <w:sz w:val="21"/>
          <w:szCs w:val="21"/>
          <w:lang w:val="en-US" w:eastAsia="en-US"/>
        </w:rPr>
        <w:t>0</w:t>
      </w:r>
      <w:r w:rsidRPr="00E35846">
        <w:rPr>
          <w:rFonts w:ascii="Consolas" w:hAnsi="Consolas"/>
          <w:color w:val="D4D4D4"/>
          <w:sz w:val="21"/>
          <w:szCs w:val="21"/>
          <w:lang w:val="en-US" w:eastAsia="en-US"/>
        </w:rPr>
        <w:t>,</w:t>
      </w:r>
    </w:p>
    <w:p w14:paraId="63FF88FB"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fatigue</w:t>
      </w:r>
      <w:proofErr w:type="gramEnd"/>
      <w:r w:rsidRPr="00E35846">
        <w:rPr>
          <w:rFonts w:ascii="Consolas" w:hAnsi="Consolas"/>
          <w:color w:val="9CDCFE"/>
          <w:sz w:val="21"/>
          <w:szCs w:val="21"/>
          <w:lang w:val="en-US" w:eastAsia="en-US"/>
        </w:rPr>
        <w:t>_scale</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B5CEA8"/>
          <w:sz w:val="21"/>
          <w:szCs w:val="21"/>
          <w:lang w:val="en-US" w:eastAsia="en-US"/>
        </w:rPr>
        <w:t>0</w:t>
      </w:r>
      <w:r w:rsidRPr="00E35846">
        <w:rPr>
          <w:rFonts w:ascii="Consolas" w:hAnsi="Consolas"/>
          <w:color w:val="D4D4D4"/>
          <w:sz w:val="21"/>
          <w:szCs w:val="21"/>
          <w:lang w:val="en-US" w:eastAsia="en-US"/>
        </w:rPr>
        <w:t>,</w:t>
      </w:r>
    </w:p>
    <w:p w14:paraId="5D36E072"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avg</w:t>
      </w:r>
      <w:proofErr w:type="gramEnd"/>
      <w:r w:rsidRPr="00E35846">
        <w:rPr>
          <w:rFonts w:ascii="Consolas" w:hAnsi="Consolas"/>
          <w:color w:val="9CDCFE"/>
          <w:sz w:val="21"/>
          <w:szCs w:val="21"/>
          <w:lang w:val="en-US" w:eastAsia="en-US"/>
        </w:rPr>
        <w:t>_heart_rate</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B5CEA8"/>
          <w:sz w:val="21"/>
          <w:szCs w:val="21"/>
          <w:lang w:val="en-US" w:eastAsia="en-US"/>
        </w:rPr>
        <w:t>124</w:t>
      </w:r>
      <w:r w:rsidRPr="00E35846">
        <w:rPr>
          <w:rFonts w:ascii="Consolas" w:hAnsi="Consolas"/>
          <w:color w:val="D4D4D4"/>
          <w:sz w:val="21"/>
          <w:szCs w:val="21"/>
          <w:lang w:val="en-US" w:eastAsia="en-US"/>
        </w:rPr>
        <w:t>,</w:t>
      </w:r>
    </w:p>
    <w:p w14:paraId="1D4D63DC"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on</w:t>
      </w:r>
      <w:proofErr w:type="gramEnd"/>
      <w:r w:rsidRPr="00E35846">
        <w:rPr>
          <w:rFonts w:ascii="Consolas" w:hAnsi="Consolas"/>
          <w:color w:val="9CDCFE"/>
          <w:sz w:val="21"/>
          <w:szCs w:val="21"/>
          <w:lang w:val="en-US" w:eastAsia="en-US"/>
        </w:rPr>
        <w:t>_period</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569CD6"/>
          <w:sz w:val="21"/>
          <w:szCs w:val="21"/>
          <w:lang w:val="en-US" w:eastAsia="en-US"/>
        </w:rPr>
        <w:t>true</w:t>
      </w:r>
      <w:r w:rsidRPr="00E35846">
        <w:rPr>
          <w:rFonts w:ascii="Consolas" w:hAnsi="Consolas"/>
          <w:color w:val="D4D4D4"/>
          <w:sz w:val="21"/>
          <w:szCs w:val="21"/>
          <w:lang w:val="en-US" w:eastAsia="en-US"/>
        </w:rPr>
        <w:t>,</w:t>
      </w:r>
    </w:p>
    <w:p w14:paraId="3CFCBEB9"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r w:rsidRPr="00E35846">
        <w:rPr>
          <w:rFonts w:ascii="Consolas" w:hAnsi="Consolas"/>
          <w:color w:val="9CDCFE"/>
          <w:sz w:val="21"/>
          <w:szCs w:val="21"/>
          <w:lang w:val="en-US" w:eastAsia="en-US"/>
        </w:rPr>
        <w:t>"datetime"</w:t>
      </w:r>
      <w:r w:rsidRPr="00E35846">
        <w:rPr>
          <w:rFonts w:ascii="Consolas" w:hAnsi="Consolas"/>
          <w:color w:val="D4D4D4"/>
          <w:sz w:val="21"/>
          <w:szCs w:val="21"/>
          <w:lang w:val="en-US" w:eastAsia="en-US"/>
        </w:rPr>
        <w:t xml:space="preserve"> : </w:t>
      </w:r>
      <w:r w:rsidRPr="00E35846">
        <w:rPr>
          <w:rFonts w:ascii="Consolas" w:hAnsi="Consolas"/>
          <w:color w:val="CE9178"/>
          <w:sz w:val="21"/>
          <w:szCs w:val="21"/>
          <w:lang w:val="en-US" w:eastAsia="en-US"/>
        </w:rPr>
        <w:t>"datetime"</w:t>
      </w:r>
      <w:r w:rsidRPr="00E35846">
        <w:rPr>
          <w:rFonts w:ascii="Consolas" w:hAnsi="Consolas"/>
          <w:color w:val="D4D4D4"/>
          <w:sz w:val="21"/>
          <w:szCs w:val="21"/>
          <w:lang w:val="en-US" w:eastAsia="en-US"/>
        </w:rPr>
        <w:t>,</w:t>
      </w:r>
    </w:p>
    <w:p w14:paraId="472D83D7"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r w:rsidRPr="00E35846">
        <w:rPr>
          <w:rFonts w:ascii="Consolas" w:hAnsi="Consolas"/>
          <w:color w:val="9CDCFE"/>
          <w:sz w:val="21"/>
          <w:szCs w:val="21"/>
          <w:lang w:val="en-US" w:eastAsia="en-US"/>
        </w:rPr>
        <w:t>"medications"</w:t>
      </w:r>
      <w:r w:rsidRPr="00E35846">
        <w:rPr>
          <w:rFonts w:ascii="Consolas" w:hAnsi="Consolas"/>
          <w:color w:val="D4D4D4"/>
          <w:sz w:val="21"/>
          <w:szCs w:val="21"/>
          <w:lang w:val="en-US" w:eastAsia="en-US"/>
        </w:rPr>
        <w:t xml:space="preserve"> : [</w:t>
      </w:r>
    </w:p>
    <w:p w14:paraId="3827B7A2"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p>
    <w:p w14:paraId="66BC843C"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xml:space="preserve">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medication</w:t>
      </w:r>
      <w:proofErr w:type="gramEnd"/>
      <w:r w:rsidRPr="00E35846">
        <w:rPr>
          <w:rFonts w:ascii="Consolas" w:hAnsi="Consolas"/>
          <w:color w:val="9CDCFE"/>
          <w:sz w:val="21"/>
          <w:szCs w:val="21"/>
          <w:lang w:val="en-US" w:eastAsia="en-US"/>
        </w:rPr>
        <w:t>_name</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CE9178"/>
          <w:sz w:val="21"/>
          <w:szCs w:val="21"/>
          <w:lang w:val="en-US" w:eastAsia="en-US"/>
        </w:rPr>
        <w:t>""</w:t>
      </w:r>
      <w:r w:rsidRPr="00E35846">
        <w:rPr>
          <w:rFonts w:ascii="Consolas" w:hAnsi="Consolas"/>
          <w:color w:val="D4D4D4"/>
          <w:sz w:val="21"/>
          <w:szCs w:val="21"/>
          <w:lang w:val="en-US" w:eastAsia="en-US"/>
        </w:rPr>
        <w:t>,</w:t>
      </w:r>
    </w:p>
    <w:p w14:paraId="6929EF73"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xml:space="preserve">            </w:t>
      </w:r>
      <w:r w:rsidRPr="00E35846">
        <w:rPr>
          <w:rFonts w:ascii="Consolas" w:hAnsi="Consolas"/>
          <w:color w:val="9CDCFE"/>
          <w:sz w:val="21"/>
          <w:szCs w:val="21"/>
          <w:lang w:val="en-US" w:eastAsia="en-US"/>
        </w:rPr>
        <w:t>"</w:t>
      </w:r>
      <w:proofErr w:type="spellStart"/>
      <w:r w:rsidRPr="00E35846">
        <w:rPr>
          <w:rFonts w:ascii="Consolas" w:hAnsi="Consolas"/>
          <w:color w:val="9CDCFE"/>
          <w:sz w:val="21"/>
          <w:szCs w:val="21"/>
          <w:lang w:val="en-US" w:eastAsia="en-US"/>
        </w:rPr>
        <w:t>time_taken</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CE9178"/>
          <w:sz w:val="21"/>
          <w:szCs w:val="21"/>
          <w:lang w:val="en-US" w:eastAsia="en-US"/>
        </w:rPr>
        <w:t>"5pm"</w:t>
      </w:r>
      <w:r w:rsidRPr="00E35846">
        <w:rPr>
          <w:rFonts w:ascii="Consolas" w:hAnsi="Consolas"/>
          <w:color w:val="D4D4D4"/>
          <w:sz w:val="21"/>
          <w:szCs w:val="21"/>
          <w:lang w:val="en-US" w:eastAsia="en-US"/>
        </w:rPr>
        <w:t xml:space="preserve"> </w:t>
      </w:r>
      <w:r w:rsidRPr="00E35846">
        <w:rPr>
          <w:rFonts w:ascii="Consolas" w:hAnsi="Consolas"/>
          <w:color w:val="6A9955"/>
          <w:sz w:val="21"/>
          <w:szCs w:val="21"/>
          <w:lang w:val="en-US" w:eastAsia="en-US"/>
        </w:rPr>
        <w:t xml:space="preserve">// </w:t>
      </w:r>
      <w:proofErr w:type="gramStart"/>
      <w:r w:rsidRPr="00E35846">
        <w:rPr>
          <w:rFonts w:ascii="Consolas" w:hAnsi="Consolas"/>
          <w:color w:val="6A9955"/>
          <w:sz w:val="21"/>
          <w:szCs w:val="21"/>
          <w:lang w:val="en-US" w:eastAsia="en-US"/>
        </w:rPr>
        <w:t>datetime?,</w:t>
      </w:r>
      <w:proofErr w:type="gramEnd"/>
    </w:p>
    <w:p w14:paraId="08D40013"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p>
    <w:p w14:paraId="48137E97"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p>
    <w:p w14:paraId="2EEC4EB5"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r w:rsidRPr="00E35846">
        <w:rPr>
          <w:rFonts w:ascii="Consolas" w:hAnsi="Consolas"/>
          <w:color w:val="9CDCFE"/>
          <w:sz w:val="21"/>
          <w:szCs w:val="21"/>
          <w:lang w:val="en-US" w:eastAsia="en-US"/>
        </w:rPr>
        <w:t>"symptoms"</w:t>
      </w:r>
      <w:r w:rsidRPr="00E35846">
        <w:rPr>
          <w:rFonts w:ascii="Consolas" w:hAnsi="Consolas"/>
          <w:color w:val="D4D4D4"/>
          <w:sz w:val="21"/>
          <w:szCs w:val="21"/>
          <w:lang w:val="en-US" w:eastAsia="en-US"/>
        </w:rPr>
        <w:t xml:space="preserve"> : [</w:t>
      </w:r>
    </w:p>
    <w:p w14:paraId="3A944627"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p>
    <w:p w14:paraId="65541C2F"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xml:space="preserve">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name</w:t>
      </w:r>
      <w:proofErr w:type="gramEnd"/>
      <w:r w:rsidRPr="00E35846">
        <w:rPr>
          <w:rFonts w:ascii="Consolas" w:hAnsi="Consolas"/>
          <w:color w:val="9CDCFE"/>
          <w:sz w:val="21"/>
          <w:szCs w:val="21"/>
          <w:lang w:val="en-US" w:eastAsia="en-US"/>
        </w:rPr>
        <w:t>_of_symptom</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CE9178"/>
          <w:sz w:val="21"/>
          <w:szCs w:val="21"/>
          <w:lang w:val="en-US" w:eastAsia="en-US"/>
        </w:rPr>
        <w:t>""</w:t>
      </w:r>
      <w:r w:rsidRPr="00E35846">
        <w:rPr>
          <w:rFonts w:ascii="Consolas" w:hAnsi="Consolas"/>
          <w:color w:val="D4D4D4"/>
          <w:sz w:val="21"/>
          <w:szCs w:val="21"/>
          <w:lang w:val="en-US" w:eastAsia="en-US"/>
        </w:rPr>
        <w:t>,</w:t>
      </w:r>
    </w:p>
    <w:p w14:paraId="66CA24FE" w14:textId="7E94B43B"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xml:space="preserve">        </w:t>
      </w:r>
      <w:r w:rsidRPr="00E35846">
        <w:rPr>
          <w:rFonts w:ascii="Consolas" w:hAnsi="Consolas"/>
          <w:color w:val="9CDCFE"/>
          <w:sz w:val="21"/>
          <w:szCs w:val="21"/>
          <w:lang w:val="en-US" w:eastAsia="en-US"/>
        </w:rPr>
        <w:t>"sever</w:t>
      </w:r>
      <w:r w:rsidR="001C4F4A">
        <w:rPr>
          <w:rFonts w:ascii="Consolas" w:hAnsi="Consolas"/>
          <w:color w:val="9CDCFE"/>
          <w:sz w:val="21"/>
          <w:szCs w:val="21"/>
          <w:lang w:val="en-US" w:eastAsia="en-US"/>
        </w:rPr>
        <w:t>e</w:t>
      </w:r>
      <w:r w:rsidRPr="00E35846">
        <w:rPr>
          <w:rFonts w:ascii="Consolas" w:hAnsi="Consolas"/>
          <w:color w:val="9CDCFE"/>
          <w:sz w:val="21"/>
          <w:szCs w:val="21"/>
          <w:lang w:val="en-US" w:eastAsia="en-US"/>
        </w:rPr>
        <w:t>ness"</w:t>
      </w:r>
      <w:r w:rsidRPr="00E35846">
        <w:rPr>
          <w:rFonts w:ascii="Consolas" w:hAnsi="Consolas"/>
          <w:color w:val="D4D4D4"/>
          <w:sz w:val="21"/>
          <w:szCs w:val="21"/>
          <w:lang w:val="en-US" w:eastAsia="en-US"/>
        </w:rPr>
        <w:t xml:space="preserve"> : </w:t>
      </w:r>
      <w:r w:rsidRPr="00E35846">
        <w:rPr>
          <w:rFonts w:ascii="Consolas" w:hAnsi="Consolas"/>
          <w:color w:val="B5CEA8"/>
          <w:sz w:val="21"/>
          <w:szCs w:val="21"/>
          <w:lang w:val="en-US" w:eastAsia="en-US"/>
        </w:rPr>
        <w:t>0</w:t>
      </w:r>
      <w:r w:rsidRPr="00E35846">
        <w:rPr>
          <w:rFonts w:ascii="Consolas" w:hAnsi="Consolas"/>
          <w:color w:val="D4D4D4"/>
          <w:sz w:val="21"/>
          <w:szCs w:val="21"/>
          <w:lang w:val="en-US" w:eastAsia="en-US"/>
        </w:rPr>
        <w:t>,</w:t>
      </w:r>
    </w:p>
    <w:p w14:paraId="73FA1004"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xml:space="preserve">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time</w:t>
      </w:r>
      <w:proofErr w:type="gramEnd"/>
      <w:r w:rsidRPr="00E35846">
        <w:rPr>
          <w:rFonts w:ascii="Consolas" w:hAnsi="Consolas"/>
          <w:color w:val="9CDCFE"/>
          <w:sz w:val="21"/>
          <w:szCs w:val="21"/>
          <w:lang w:val="en-US" w:eastAsia="en-US"/>
        </w:rPr>
        <w:t>_frame</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CE9178"/>
          <w:sz w:val="21"/>
          <w:szCs w:val="21"/>
          <w:lang w:val="en-US" w:eastAsia="en-US"/>
        </w:rPr>
        <w:t>"5pm - 7pm"</w:t>
      </w:r>
      <w:r w:rsidRPr="00E35846">
        <w:rPr>
          <w:rFonts w:ascii="Consolas" w:hAnsi="Consolas"/>
          <w:color w:val="D4D4D4"/>
          <w:sz w:val="21"/>
          <w:szCs w:val="21"/>
          <w:lang w:val="en-US" w:eastAsia="en-US"/>
        </w:rPr>
        <w:t>,</w:t>
      </w:r>
    </w:p>
    <w:p w14:paraId="5B45714C"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xml:space="preserve">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continue</w:t>
      </w:r>
      <w:proofErr w:type="gramEnd"/>
      <w:r w:rsidRPr="00E35846">
        <w:rPr>
          <w:rFonts w:ascii="Consolas" w:hAnsi="Consolas"/>
          <w:color w:val="9CDCFE"/>
          <w:sz w:val="21"/>
          <w:szCs w:val="21"/>
          <w:lang w:val="en-US" w:eastAsia="en-US"/>
        </w:rPr>
        <w:t>_on_with_life</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569CD6"/>
          <w:sz w:val="21"/>
          <w:szCs w:val="21"/>
          <w:lang w:val="en-US" w:eastAsia="en-US"/>
        </w:rPr>
        <w:t>true</w:t>
      </w:r>
      <w:r w:rsidRPr="00E35846">
        <w:rPr>
          <w:rFonts w:ascii="Consolas" w:hAnsi="Consolas"/>
          <w:color w:val="D4D4D4"/>
          <w:sz w:val="21"/>
          <w:szCs w:val="21"/>
          <w:lang w:val="en-US" w:eastAsia="en-US"/>
        </w:rPr>
        <w:t>,</w:t>
      </w:r>
    </w:p>
    <w:p w14:paraId="12185697"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xml:space="preserve">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area</w:t>
      </w:r>
      <w:proofErr w:type="gramEnd"/>
      <w:r w:rsidRPr="00E35846">
        <w:rPr>
          <w:rFonts w:ascii="Consolas" w:hAnsi="Consolas"/>
          <w:color w:val="9CDCFE"/>
          <w:sz w:val="21"/>
          <w:szCs w:val="21"/>
          <w:lang w:val="en-US" w:eastAsia="en-US"/>
        </w:rPr>
        <w:t>_of_body</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CE9178"/>
          <w:sz w:val="21"/>
          <w:szCs w:val="21"/>
          <w:lang w:val="en-US" w:eastAsia="en-US"/>
        </w:rPr>
        <w:t>""</w:t>
      </w:r>
      <w:r w:rsidRPr="00E35846">
        <w:rPr>
          <w:rFonts w:ascii="Consolas" w:hAnsi="Consolas"/>
          <w:color w:val="D4D4D4"/>
          <w:sz w:val="21"/>
          <w:szCs w:val="21"/>
          <w:lang w:val="en-US" w:eastAsia="en-US"/>
        </w:rPr>
        <w:t>,</w:t>
      </w:r>
    </w:p>
    <w:p w14:paraId="4ABE9A80"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xml:space="preserve">        </w:t>
      </w:r>
      <w:r w:rsidRPr="00E35846">
        <w:rPr>
          <w:rFonts w:ascii="Consolas" w:hAnsi="Consolas"/>
          <w:color w:val="9CDCFE"/>
          <w:sz w:val="21"/>
          <w:szCs w:val="21"/>
          <w:lang w:val="en-US" w:eastAsia="en-US"/>
        </w:rPr>
        <w:t>"notes"</w:t>
      </w:r>
      <w:r w:rsidRPr="00E35846">
        <w:rPr>
          <w:rFonts w:ascii="Consolas" w:hAnsi="Consolas"/>
          <w:color w:val="D4D4D4"/>
          <w:sz w:val="21"/>
          <w:szCs w:val="21"/>
          <w:lang w:val="en-US" w:eastAsia="en-US"/>
        </w:rPr>
        <w:t xml:space="preserve"> : </w:t>
      </w:r>
      <w:r w:rsidRPr="00E35846">
        <w:rPr>
          <w:rFonts w:ascii="Consolas" w:hAnsi="Consolas"/>
          <w:color w:val="CE9178"/>
          <w:sz w:val="21"/>
          <w:szCs w:val="21"/>
          <w:lang w:val="en-US" w:eastAsia="en-US"/>
        </w:rPr>
        <w:t>""</w:t>
      </w:r>
      <w:r w:rsidRPr="00E35846">
        <w:rPr>
          <w:rFonts w:ascii="Consolas" w:hAnsi="Consolas"/>
          <w:color w:val="D4D4D4"/>
          <w:sz w:val="21"/>
          <w:szCs w:val="21"/>
          <w:lang w:val="en-US" w:eastAsia="en-US"/>
        </w:rPr>
        <w:t>,</w:t>
      </w:r>
    </w:p>
    <w:p w14:paraId="0D39EA75"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xml:space="preserve">        </w:t>
      </w:r>
      <w:r w:rsidRPr="00E35846">
        <w:rPr>
          <w:rFonts w:ascii="Consolas" w:hAnsi="Consolas"/>
          <w:color w:val="9CDCFE"/>
          <w:sz w:val="21"/>
          <w:szCs w:val="21"/>
          <w:lang w:val="en-US" w:eastAsia="en-US"/>
        </w:rPr>
        <w:t>"</w:t>
      </w:r>
      <w:proofErr w:type="spellStart"/>
      <w:proofErr w:type="gramStart"/>
      <w:r w:rsidRPr="00E35846">
        <w:rPr>
          <w:rFonts w:ascii="Consolas" w:hAnsi="Consolas"/>
          <w:color w:val="9CDCFE"/>
          <w:sz w:val="21"/>
          <w:szCs w:val="21"/>
          <w:lang w:val="en-US" w:eastAsia="en-US"/>
        </w:rPr>
        <w:t>mental</w:t>
      </w:r>
      <w:proofErr w:type="gramEnd"/>
      <w:r w:rsidRPr="00E35846">
        <w:rPr>
          <w:rFonts w:ascii="Consolas" w:hAnsi="Consolas"/>
          <w:color w:val="9CDCFE"/>
          <w:sz w:val="21"/>
          <w:szCs w:val="21"/>
          <w:lang w:val="en-US" w:eastAsia="en-US"/>
        </w:rPr>
        <w:t>_health</w:t>
      </w:r>
      <w:proofErr w:type="spellEnd"/>
      <w:r w:rsidRPr="00E35846">
        <w:rPr>
          <w:rFonts w:ascii="Consolas" w:hAnsi="Consolas"/>
          <w:color w:val="9CDCFE"/>
          <w:sz w:val="21"/>
          <w:szCs w:val="21"/>
          <w:lang w:val="en-US" w:eastAsia="en-US"/>
        </w:rPr>
        <w:t>"</w:t>
      </w:r>
      <w:r w:rsidRPr="00E35846">
        <w:rPr>
          <w:rFonts w:ascii="Consolas" w:hAnsi="Consolas"/>
          <w:color w:val="D4D4D4"/>
          <w:sz w:val="21"/>
          <w:szCs w:val="21"/>
          <w:lang w:val="en-US" w:eastAsia="en-US"/>
        </w:rPr>
        <w:t xml:space="preserve"> : </w:t>
      </w:r>
      <w:r w:rsidRPr="00E35846">
        <w:rPr>
          <w:rFonts w:ascii="Consolas" w:hAnsi="Consolas"/>
          <w:color w:val="569CD6"/>
          <w:sz w:val="21"/>
          <w:szCs w:val="21"/>
          <w:lang w:val="en-US" w:eastAsia="en-US"/>
        </w:rPr>
        <w:t>true</w:t>
      </w:r>
    </w:p>
    <w:p w14:paraId="01E448B3"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p>
    <w:p w14:paraId="2DC5A55D"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   ]</w:t>
      </w:r>
    </w:p>
    <w:p w14:paraId="1265AC51" w14:textId="77777777" w:rsidR="00E35846" w:rsidRPr="00E35846" w:rsidRDefault="00E35846" w:rsidP="00E35846">
      <w:pPr>
        <w:pStyle w:val="ListParagraph"/>
        <w:numPr>
          <w:ilvl w:val="0"/>
          <w:numId w:val="14"/>
        </w:numPr>
        <w:shd w:val="clear" w:color="auto" w:fill="1E1E1E"/>
        <w:spacing w:line="285" w:lineRule="atLeast"/>
        <w:rPr>
          <w:rFonts w:ascii="Consolas" w:hAnsi="Consolas"/>
          <w:color w:val="D4D4D4"/>
          <w:sz w:val="21"/>
          <w:szCs w:val="21"/>
          <w:lang w:val="en-US" w:eastAsia="en-US"/>
        </w:rPr>
      </w:pPr>
      <w:r w:rsidRPr="00E35846">
        <w:rPr>
          <w:rFonts w:ascii="Consolas" w:hAnsi="Consolas"/>
          <w:color w:val="D4D4D4"/>
          <w:sz w:val="21"/>
          <w:szCs w:val="21"/>
          <w:lang w:val="en-US" w:eastAsia="en-US"/>
        </w:rPr>
        <w:t>}</w:t>
      </w:r>
    </w:p>
    <w:p w14:paraId="2F41843B" w14:textId="2E3437A3" w:rsidR="00921933" w:rsidRPr="00B5710E" w:rsidRDefault="00921933" w:rsidP="00FE3397">
      <w:pPr>
        <w:ind w:left="1440"/>
      </w:pPr>
    </w:p>
    <w:p w14:paraId="393CD5CE" w14:textId="3CC1784E" w:rsidR="00495DE1" w:rsidRPr="004346CE" w:rsidRDefault="001136BE" w:rsidP="00495DE1">
      <w:pPr>
        <w:pStyle w:val="Heading2"/>
        <w:keepNext/>
        <w:keepLines/>
        <w:shd w:val="clear" w:color="auto" w:fill="333333"/>
        <w:jc w:val="center"/>
        <w:rPr>
          <w:lang w:val="en-US"/>
        </w:rPr>
      </w:pPr>
      <w:bookmarkStart w:id="4" w:name="_Toc114497250"/>
      <w:r>
        <w:rPr>
          <w:lang w:val="en-US"/>
        </w:rPr>
        <w:t>4</w:t>
      </w:r>
      <w:r w:rsidR="00495DE1" w:rsidRPr="004346CE">
        <w:rPr>
          <w:lang w:val="en-US"/>
        </w:rPr>
        <w:t xml:space="preserve">. </w:t>
      </w:r>
      <w:r w:rsidR="00614725">
        <w:rPr>
          <w:lang w:val="en-US"/>
        </w:rPr>
        <w:t>Login Screen</w:t>
      </w:r>
      <w:bookmarkEnd w:id="4"/>
      <w:r w:rsidR="00614725">
        <w:rPr>
          <w:lang w:val="en-US"/>
        </w:rPr>
        <w:t xml:space="preserve"> </w:t>
      </w:r>
    </w:p>
    <w:p w14:paraId="38800002" w14:textId="26ABA488" w:rsidR="00495DE1" w:rsidRDefault="001136BE" w:rsidP="00682B7D">
      <w:pPr>
        <w:ind w:firstLine="360"/>
        <w:rPr>
          <w:b/>
          <w:lang w:val="en-US"/>
        </w:rPr>
      </w:pPr>
      <w:r>
        <w:rPr>
          <w:b/>
          <w:lang w:val="en-US"/>
        </w:rPr>
        <w:t>4</w:t>
      </w:r>
      <w:r w:rsidR="00495DE1">
        <w:rPr>
          <w:b/>
          <w:lang w:val="en-US"/>
        </w:rPr>
        <w:t xml:space="preserve">.1 </w:t>
      </w:r>
      <w:r w:rsidR="00614725">
        <w:rPr>
          <w:b/>
          <w:lang w:val="en-US"/>
        </w:rPr>
        <w:t>Description</w:t>
      </w:r>
    </w:p>
    <w:p w14:paraId="65C11767" w14:textId="60C1CF99" w:rsidR="00614725" w:rsidRDefault="00614725" w:rsidP="0089050D">
      <w:pPr>
        <w:ind w:left="720"/>
        <w:rPr>
          <w:bCs/>
          <w:lang w:val="en-US"/>
        </w:rPr>
      </w:pPr>
      <w:r>
        <w:rPr>
          <w:bCs/>
          <w:lang w:val="en-US"/>
        </w:rPr>
        <w:t xml:space="preserve">The login screen will encompass one screen, which the user is brought to when they </w:t>
      </w:r>
      <w:r w:rsidR="0089050D">
        <w:rPr>
          <w:bCs/>
          <w:lang w:val="en-US"/>
        </w:rPr>
        <w:t>enter the application, or when they log out of their account. The login screen will allow the user to access</w:t>
      </w:r>
      <w:r w:rsidR="00337A83">
        <w:rPr>
          <w:bCs/>
          <w:lang w:val="en-US"/>
        </w:rPr>
        <w:t xml:space="preserve"> all other screens to the application. The user will be brought to the </w:t>
      </w:r>
      <w:r w:rsidR="00682B7D">
        <w:rPr>
          <w:bCs/>
          <w:lang w:val="en-US"/>
        </w:rPr>
        <w:t xml:space="preserve">home screen after they log into the application. </w:t>
      </w:r>
    </w:p>
    <w:p w14:paraId="6D820787" w14:textId="06460C1C" w:rsidR="00682B7D" w:rsidRDefault="00682B7D" w:rsidP="0089050D">
      <w:pPr>
        <w:ind w:left="720"/>
        <w:rPr>
          <w:bCs/>
          <w:lang w:val="en-US"/>
        </w:rPr>
      </w:pPr>
      <w:r w:rsidRPr="0015029D">
        <w:rPr>
          <w:noProof/>
        </w:rPr>
        <w:drawing>
          <wp:anchor distT="0" distB="0" distL="114300" distR="114300" simplePos="0" relativeHeight="251660288" behindDoc="0" locked="0" layoutInCell="1" allowOverlap="1" wp14:anchorId="5E26435A" wp14:editId="4DC35D80">
            <wp:simplePos x="0" y="0"/>
            <wp:positionH relativeFrom="margin">
              <wp:posOffset>3091815</wp:posOffset>
            </wp:positionH>
            <wp:positionV relativeFrom="paragraph">
              <wp:posOffset>-79375</wp:posOffset>
            </wp:positionV>
            <wp:extent cx="1370330" cy="2963134"/>
            <wp:effectExtent l="0" t="0" r="1270" b="8890"/>
            <wp:wrapThrough wrapText="bothSides">
              <wp:wrapPolygon edited="0">
                <wp:start x="0" y="0"/>
                <wp:lineTo x="0" y="21526"/>
                <wp:lineTo x="21320" y="21526"/>
                <wp:lineTo x="213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0330" cy="2963134"/>
                    </a:xfrm>
                    <a:prstGeom prst="rect">
                      <a:avLst/>
                    </a:prstGeom>
                  </pic:spPr>
                </pic:pic>
              </a:graphicData>
            </a:graphic>
            <wp14:sizeRelH relativeFrom="page">
              <wp14:pctWidth>0</wp14:pctWidth>
            </wp14:sizeRelH>
            <wp14:sizeRelV relativeFrom="page">
              <wp14:pctHeight>0</wp14:pctHeight>
            </wp14:sizeRelV>
          </wp:anchor>
        </w:drawing>
      </w:r>
    </w:p>
    <w:p w14:paraId="1FFEC6C7" w14:textId="4EA410D8" w:rsidR="00682B7D" w:rsidRDefault="001136BE" w:rsidP="00682B7D">
      <w:pPr>
        <w:ind w:firstLine="360"/>
        <w:rPr>
          <w:b/>
          <w:lang w:val="en-US"/>
        </w:rPr>
      </w:pPr>
      <w:r>
        <w:rPr>
          <w:b/>
          <w:lang w:val="en-US"/>
        </w:rPr>
        <w:t>4</w:t>
      </w:r>
      <w:r w:rsidR="00682B7D" w:rsidRPr="00682B7D">
        <w:rPr>
          <w:b/>
          <w:lang w:val="en-US"/>
        </w:rPr>
        <w:t xml:space="preserve">.2 User Interface Design </w:t>
      </w:r>
    </w:p>
    <w:p w14:paraId="674CA1FF" w14:textId="77777777" w:rsidR="00682B7D" w:rsidRDefault="00682B7D" w:rsidP="00682B7D">
      <w:pPr>
        <w:ind w:firstLine="720"/>
      </w:pPr>
      <w:r>
        <w:rPr>
          <w:lang w:val="en-US"/>
        </w:rPr>
        <w:t>Login Screen (</w:t>
      </w:r>
      <w:hyperlink r:id="rId10" w:history="1">
        <w:r w:rsidRPr="00605D25">
          <w:rPr>
            <w:rStyle w:val="Hyperlink"/>
            <w:lang w:val="en-US"/>
          </w:rPr>
          <w:t>link</w:t>
        </w:r>
      </w:hyperlink>
      <w:r>
        <w:rPr>
          <w:lang w:val="en-US"/>
        </w:rPr>
        <w:t>)</w:t>
      </w:r>
      <w:r w:rsidRPr="00682B7D">
        <w:t xml:space="preserve"> </w:t>
      </w:r>
    </w:p>
    <w:p w14:paraId="5F2D0651" w14:textId="77777777" w:rsidR="00682B7D" w:rsidRDefault="00682B7D" w:rsidP="00682B7D">
      <w:pPr>
        <w:ind w:firstLine="720"/>
      </w:pPr>
    </w:p>
    <w:p w14:paraId="1D2719DC" w14:textId="77777777" w:rsidR="00682B7D" w:rsidRDefault="00682B7D" w:rsidP="00682B7D">
      <w:pPr>
        <w:ind w:firstLine="720"/>
      </w:pPr>
    </w:p>
    <w:p w14:paraId="2C8A2037" w14:textId="77777777" w:rsidR="00682B7D" w:rsidRDefault="00682B7D" w:rsidP="00682B7D">
      <w:pPr>
        <w:ind w:firstLine="720"/>
      </w:pPr>
    </w:p>
    <w:p w14:paraId="6521F4CB" w14:textId="77777777" w:rsidR="00682B7D" w:rsidRDefault="00682B7D" w:rsidP="00682B7D">
      <w:pPr>
        <w:ind w:firstLine="720"/>
      </w:pPr>
    </w:p>
    <w:p w14:paraId="6FEAD75A" w14:textId="77777777" w:rsidR="00682B7D" w:rsidRDefault="00682B7D" w:rsidP="00682B7D">
      <w:pPr>
        <w:ind w:firstLine="720"/>
      </w:pPr>
    </w:p>
    <w:p w14:paraId="0B29062C" w14:textId="77777777" w:rsidR="00682B7D" w:rsidRDefault="00682B7D" w:rsidP="00682B7D">
      <w:pPr>
        <w:ind w:firstLine="720"/>
      </w:pPr>
    </w:p>
    <w:p w14:paraId="5299300D" w14:textId="77777777" w:rsidR="00682B7D" w:rsidRDefault="00682B7D" w:rsidP="00682B7D">
      <w:pPr>
        <w:ind w:firstLine="720"/>
      </w:pPr>
    </w:p>
    <w:p w14:paraId="648F9156" w14:textId="77777777" w:rsidR="00682B7D" w:rsidRDefault="00682B7D" w:rsidP="00682B7D">
      <w:pPr>
        <w:ind w:firstLine="720"/>
      </w:pPr>
    </w:p>
    <w:p w14:paraId="69D57B6D" w14:textId="77777777" w:rsidR="00682B7D" w:rsidRDefault="00682B7D" w:rsidP="00682B7D">
      <w:pPr>
        <w:ind w:firstLine="720"/>
      </w:pPr>
    </w:p>
    <w:p w14:paraId="4420F4B8" w14:textId="77777777" w:rsidR="00682B7D" w:rsidRDefault="00682B7D" w:rsidP="00682B7D">
      <w:pPr>
        <w:ind w:firstLine="720"/>
      </w:pPr>
    </w:p>
    <w:p w14:paraId="58B94609" w14:textId="77777777" w:rsidR="00682B7D" w:rsidRDefault="00682B7D" w:rsidP="00682B7D">
      <w:pPr>
        <w:ind w:firstLine="720"/>
      </w:pPr>
    </w:p>
    <w:p w14:paraId="3913A846" w14:textId="77777777" w:rsidR="00682B7D" w:rsidRDefault="00682B7D" w:rsidP="00682B7D">
      <w:pPr>
        <w:ind w:firstLine="720"/>
      </w:pPr>
    </w:p>
    <w:p w14:paraId="1285C7AD" w14:textId="77777777" w:rsidR="00682B7D" w:rsidRDefault="00682B7D" w:rsidP="00682B7D">
      <w:pPr>
        <w:ind w:firstLine="720"/>
      </w:pPr>
    </w:p>
    <w:p w14:paraId="3393D473" w14:textId="007664DE" w:rsidR="00495DE1" w:rsidRDefault="001136BE" w:rsidP="001B417E">
      <w:pPr>
        <w:rPr>
          <w:b/>
          <w:bCs/>
          <w:lang w:val="en-US"/>
        </w:rPr>
      </w:pPr>
      <w:r>
        <w:rPr>
          <w:b/>
          <w:bCs/>
          <w:lang w:val="en-US"/>
        </w:rPr>
        <w:t>4</w:t>
      </w:r>
      <w:r w:rsidR="00682B7D" w:rsidRPr="004621A6">
        <w:rPr>
          <w:b/>
          <w:bCs/>
          <w:lang w:val="en-US"/>
        </w:rPr>
        <w:t xml:space="preserve">.3 </w:t>
      </w:r>
      <w:r w:rsidR="001E0DA6">
        <w:rPr>
          <w:b/>
          <w:bCs/>
          <w:lang w:val="en-US"/>
        </w:rPr>
        <w:t>Specification</w:t>
      </w:r>
      <w:r w:rsidR="002C5359">
        <w:rPr>
          <w:b/>
          <w:bCs/>
          <w:lang w:val="en-US"/>
        </w:rPr>
        <w:t xml:space="preserve"> Table</w:t>
      </w:r>
      <w:r w:rsidR="001E0DA6">
        <w:rPr>
          <w:b/>
          <w:bCs/>
          <w:lang w:val="en-US"/>
        </w:rPr>
        <w:t xml:space="preserve"> for Login Screen</w:t>
      </w:r>
    </w:p>
    <w:tbl>
      <w:tblPr>
        <w:tblStyle w:val="TableGrid"/>
        <w:tblW w:w="0" w:type="auto"/>
        <w:tblLook w:val="04A0" w:firstRow="1" w:lastRow="0" w:firstColumn="1" w:lastColumn="0" w:noHBand="0" w:noVBand="1"/>
      </w:tblPr>
      <w:tblGrid>
        <w:gridCol w:w="3115"/>
        <w:gridCol w:w="3115"/>
        <w:gridCol w:w="3115"/>
      </w:tblGrid>
      <w:tr w:rsidR="004621A6" w14:paraId="4A981AC0" w14:textId="77777777" w:rsidTr="00721E3B">
        <w:tc>
          <w:tcPr>
            <w:tcW w:w="3115" w:type="dxa"/>
            <w:shd w:val="clear" w:color="auto" w:fill="404040" w:themeFill="text1" w:themeFillTint="BF"/>
          </w:tcPr>
          <w:p w14:paraId="3BBB7684" w14:textId="619632F5" w:rsidR="004621A6" w:rsidRPr="009066B7" w:rsidRDefault="009C192F" w:rsidP="00721E3B">
            <w:pPr>
              <w:jc w:val="center"/>
              <w:rPr>
                <w:b/>
                <w:bCs/>
                <w:color w:val="FFFFFF" w:themeColor="background1"/>
                <w:lang w:val="en-US"/>
              </w:rPr>
            </w:pPr>
            <w:r w:rsidRPr="009066B7">
              <w:rPr>
                <w:b/>
                <w:bCs/>
                <w:color w:val="FFFFFF" w:themeColor="background1"/>
                <w:lang w:val="en-US"/>
              </w:rPr>
              <w:lastRenderedPageBreak/>
              <w:t>Page Element</w:t>
            </w:r>
          </w:p>
        </w:tc>
        <w:tc>
          <w:tcPr>
            <w:tcW w:w="3115" w:type="dxa"/>
            <w:shd w:val="clear" w:color="auto" w:fill="404040" w:themeFill="text1" w:themeFillTint="BF"/>
          </w:tcPr>
          <w:p w14:paraId="21BE6F03" w14:textId="22D6ECA4" w:rsidR="004621A6" w:rsidRPr="009066B7" w:rsidRDefault="009C192F" w:rsidP="00721E3B">
            <w:pPr>
              <w:jc w:val="center"/>
              <w:rPr>
                <w:b/>
                <w:bCs/>
                <w:color w:val="FFFFFF" w:themeColor="background1"/>
                <w:lang w:val="en-US"/>
              </w:rPr>
            </w:pPr>
            <w:r w:rsidRPr="009066B7">
              <w:rPr>
                <w:b/>
                <w:bCs/>
                <w:color w:val="FFFFFF" w:themeColor="background1"/>
                <w:lang w:val="en-US"/>
              </w:rPr>
              <w:t>User Interface / Text (what you see</w:t>
            </w:r>
          </w:p>
        </w:tc>
        <w:tc>
          <w:tcPr>
            <w:tcW w:w="3115" w:type="dxa"/>
            <w:shd w:val="clear" w:color="auto" w:fill="404040" w:themeFill="text1" w:themeFillTint="BF"/>
          </w:tcPr>
          <w:p w14:paraId="21B57D64" w14:textId="23D8B78B" w:rsidR="004621A6" w:rsidRPr="009066B7" w:rsidRDefault="002C38A0" w:rsidP="00721E3B">
            <w:pPr>
              <w:jc w:val="center"/>
              <w:rPr>
                <w:b/>
                <w:bCs/>
                <w:color w:val="FFFFFF" w:themeColor="background1"/>
                <w:lang w:val="en-US"/>
              </w:rPr>
            </w:pPr>
            <w:r w:rsidRPr="009066B7">
              <w:rPr>
                <w:b/>
                <w:bCs/>
                <w:color w:val="FFFFFF" w:themeColor="background1"/>
                <w:lang w:val="en-US"/>
              </w:rPr>
              <w:t>Functionality/ Validation / Behavior (what it does)</w:t>
            </w:r>
          </w:p>
        </w:tc>
      </w:tr>
      <w:tr w:rsidR="00F42D9C" w14:paraId="3C16E509" w14:textId="77777777" w:rsidTr="009066B7">
        <w:tc>
          <w:tcPr>
            <w:tcW w:w="3115" w:type="dxa"/>
            <w:shd w:val="clear" w:color="auto" w:fill="AEAAAA" w:themeFill="background2" w:themeFillShade="BF"/>
          </w:tcPr>
          <w:p w14:paraId="1CB194AA" w14:textId="43692C21" w:rsidR="00F42D9C" w:rsidRPr="009066B7" w:rsidRDefault="00F42D9C" w:rsidP="009066B7">
            <w:pPr>
              <w:tabs>
                <w:tab w:val="left" w:pos="855"/>
              </w:tabs>
              <w:rPr>
                <w:b/>
                <w:bCs/>
                <w:lang w:val="en-US"/>
              </w:rPr>
            </w:pPr>
            <w:r w:rsidRPr="009066B7">
              <w:rPr>
                <w:b/>
                <w:bCs/>
                <w:lang w:val="en-US"/>
              </w:rPr>
              <w:t>Normal State</w:t>
            </w:r>
          </w:p>
        </w:tc>
        <w:tc>
          <w:tcPr>
            <w:tcW w:w="3115" w:type="dxa"/>
            <w:shd w:val="clear" w:color="auto" w:fill="AEAAAA" w:themeFill="background2" w:themeFillShade="BF"/>
          </w:tcPr>
          <w:p w14:paraId="63A0F80D" w14:textId="77777777" w:rsidR="00F42D9C" w:rsidRPr="00721E3B" w:rsidRDefault="00F42D9C" w:rsidP="00721E3B">
            <w:pPr>
              <w:jc w:val="center"/>
              <w:rPr>
                <w:color w:val="FFFFFF" w:themeColor="background1"/>
                <w:lang w:val="en-US"/>
              </w:rPr>
            </w:pPr>
          </w:p>
        </w:tc>
        <w:tc>
          <w:tcPr>
            <w:tcW w:w="3115" w:type="dxa"/>
            <w:shd w:val="clear" w:color="auto" w:fill="AEAAAA" w:themeFill="background2" w:themeFillShade="BF"/>
          </w:tcPr>
          <w:p w14:paraId="3158F0B4" w14:textId="77777777" w:rsidR="00F42D9C" w:rsidRPr="00721E3B" w:rsidRDefault="00F42D9C" w:rsidP="00721E3B">
            <w:pPr>
              <w:jc w:val="center"/>
              <w:rPr>
                <w:color w:val="FFFFFF" w:themeColor="background1"/>
                <w:lang w:val="en-US"/>
              </w:rPr>
            </w:pPr>
          </w:p>
        </w:tc>
      </w:tr>
      <w:tr w:rsidR="004621A6" w14:paraId="3591509F" w14:textId="77777777" w:rsidTr="00721E3B">
        <w:tc>
          <w:tcPr>
            <w:tcW w:w="3115" w:type="dxa"/>
          </w:tcPr>
          <w:p w14:paraId="48472525" w14:textId="06BDBD8A" w:rsidR="004621A6" w:rsidRDefault="001D27C6" w:rsidP="00682B7D">
            <w:pPr>
              <w:rPr>
                <w:lang w:val="en-US"/>
              </w:rPr>
            </w:pPr>
            <w:r>
              <w:rPr>
                <w:lang w:val="en-US"/>
              </w:rPr>
              <w:t xml:space="preserve">Title </w:t>
            </w:r>
          </w:p>
        </w:tc>
        <w:tc>
          <w:tcPr>
            <w:tcW w:w="3115" w:type="dxa"/>
          </w:tcPr>
          <w:p w14:paraId="6C68DDC5" w14:textId="257145F2" w:rsidR="004621A6" w:rsidRDefault="00B80E6E" w:rsidP="00682B7D">
            <w:pPr>
              <w:rPr>
                <w:lang w:val="en-US"/>
              </w:rPr>
            </w:pPr>
            <w:r>
              <w:rPr>
                <w:lang w:val="en-US"/>
              </w:rPr>
              <w:t>Chronically Tracking (centered)</w:t>
            </w:r>
          </w:p>
        </w:tc>
        <w:tc>
          <w:tcPr>
            <w:tcW w:w="3115" w:type="dxa"/>
          </w:tcPr>
          <w:p w14:paraId="0E10CCE6" w14:textId="66A2F600" w:rsidR="004621A6" w:rsidRDefault="004621A6" w:rsidP="00682B7D">
            <w:pPr>
              <w:rPr>
                <w:lang w:val="en-US"/>
              </w:rPr>
            </w:pPr>
          </w:p>
        </w:tc>
      </w:tr>
      <w:tr w:rsidR="004621A6" w14:paraId="44EF3376" w14:textId="77777777" w:rsidTr="00721E3B">
        <w:tc>
          <w:tcPr>
            <w:tcW w:w="3115" w:type="dxa"/>
          </w:tcPr>
          <w:p w14:paraId="22CEBF07" w14:textId="52C1FD6C" w:rsidR="004621A6" w:rsidRDefault="00B80E6E" w:rsidP="00682B7D">
            <w:pPr>
              <w:rPr>
                <w:lang w:val="en-US"/>
              </w:rPr>
            </w:pPr>
            <w:r>
              <w:rPr>
                <w:lang w:val="en-US"/>
              </w:rPr>
              <w:t>Page Banner</w:t>
            </w:r>
          </w:p>
        </w:tc>
        <w:tc>
          <w:tcPr>
            <w:tcW w:w="3115" w:type="dxa"/>
          </w:tcPr>
          <w:p w14:paraId="70832C28" w14:textId="17808D06" w:rsidR="004621A6" w:rsidRDefault="00595CD3" w:rsidP="00682B7D">
            <w:pPr>
              <w:rPr>
                <w:lang w:val="en-US"/>
              </w:rPr>
            </w:pPr>
            <w:r>
              <w:rPr>
                <w:lang w:val="en-US"/>
              </w:rPr>
              <w:t>Login (centered, banner is greyed out)</w:t>
            </w:r>
          </w:p>
        </w:tc>
        <w:tc>
          <w:tcPr>
            <w:tcW w:w="3115" w:type="dxa"/>
          </w:tcPr>
          <w:p w14:paraId="7341F8B5" w14:textId="77777777" w:rsidR="004621A6" w:rsidRDefault="004621A6" w:rsidP="00682B7D">
            <w:pPr>
              <w:rPr>
                <w:lang w:val="en-US"/>
              </w:rPr>
            </w:pPr>
          </w:p>
        </w:tc>
      </w:tr>
      <w:tr w:rsidR="00595CD3" w14:paraId="617C9761" w14:textId="77777777" w:rsidTr="00721E3B">
        <w:tc>
          <w:tcPr>
            <w:tcW w:w="3115" w:type="dxa"/>
          </w:tcPr>
          <w:p w14:paraId="4F9CC1CC" w14:textId="46354FDD" w:rsidR="00595CD3" w:rsidRDefault="00595CD3" w:rsidP="00682B7D">
            <w:pPr>
              <w:rPr>
                <w:lang w:val="en-US"/>
              </w:rPr>
            </w:pPr>
            <w:r>
              <w:rPr>
                <w:lang w:val="en-US"/>
              </w:rPr>
              <w:t>Email input box</w:t>
            </w:r>
          </w:p>
        </w:tc>
        <w:tc>
          <w:tcPr>
            <w:tcW w:w="3115" w:type="dxa"/>
          </w:tcPr>
          <w:p w14:paraId="4BC38FF4" w14:textId="204718F3" w:rsidR="00595CD3" w:rsidRDefault="00902E84" w:rsidP="00682B7D">
            <w:pPr>
              <w:rPr>
                <w:lang w:val="en-US"/>
              </w:rPr>
            </w:pPr>
            <w:r>
              <w:rPr>
                <w:lang w:val="en-US"/>
              </w:rPr>
              <w:t>Email (in grey)</w:t>
            </w:r>
            <w:r>
              <w:rPr>
                <w:lang w:val="en-US"/>
              </w:rPr>
              <w:br/>
              <w:t>Line underneath ‘</w:t>
            </w:r>
            <w:r w:rsidR="009A5622">
              <w:rPr>
                <w:lang w:val="en-US"/>
              </w:rPr>
              <w:t>E</w:t>
            </w:r>
            <w:r>
              <w:rPr>
                <w:lang w:val="en-US"/>
              </w:rPr>
              <w:t>mail’ for user to enter their email into</w:t>
            </w:r>
          </w:p>
        </w:tc>
        <w:tc>
          <w:tcPr>
            <w:tcW w:w="3115" w:type="dxa"/>
          </w:tcPr>
          <w:p w14:paraId="287667E5" w14:textId="0C28632E" w:rsidR="00F42D9C" w:rsidRPr="00F42D9C" w:rsidRDefault="00F42D9C" w:rsidP="00F42D9C">
            <w:pPr>
              <w:rPr>
                <w:lang w:val="en-US"/>
              </w:rPr>
            </w:pPr>
            <w:r>
              <w:rPr>
                <w:lang w:val="en-US"/>
              </w:rPr>
              <w:t xml:space="preserve">-checks with the </w:t>
            </w:r>
            <w:proofErr w:type="spellStart"/>
            <w:r>
              <w:rPr>
                <w:lang w:val="en-US"/>
              </w:rPr>
              <w:t>MailAddress</w:t>
            </w:r>
            <w:proofErr w:type="spellEnd"/>
            <w:r>
              <w:rPr>
                <w:lang w:val="en-US"/>
              </w:rPr>
              <w:t xml:space="preserve"> class (C#) if email is valid</w:t>
            </w:r>
          </w:p>
        </w:tc>
      </w:tr>
      <w:tr w:rsidR="00F42D9C" w14:paraId="61FAD638" w14:textId="77777777" w:rsidTr="00721E3B">
        <w:tc>
          <w:tcPr>
            <w:tcW w:w="3115" w:type="dxa"/>
          </w:tcPr>
          <w:p w14:paraId="40E9E16E" w14:textId="5C9C501C" w:rsidR="00F42D9C" w:rsidRDefault="009A5622" w:rsidP="00682B7D">
            <w:pPr>
              <w:rPr>
                <w:lang w:val="en-US"/>
              </w:rPr>
            </w:pPr>
            <w:r>
              <w:rPr>
                <w:lang w:val="en-US"/>
              </w:rPr>
              <w:t>Password input box</w:t>
            </w:r>
          </w:p>
        </w:tc>
        <w:tc>
          <w:tcPr>
            <w:tcW w:w="3115" w:type="dxa"/>
          </w:tcPr>
          <w:p w14:paraId="677A107A" w14:textId="65C46AF0" w:rsidR="00F42D9C" w:rsidRDefault="009A5622" w:rsidP="00682B7D">
            <w:pPr>
              <w:rPr>
                <w:lang w:val="en-US"/>
              </w:rPr>
            </w:pPr>
            <w:r>
              <w:rPr>
                <w:lang w:val="en-US"/>
              </w:rPr>
              <w:t>‘Password’ (in grey)</w:t>
            </w:r>
            <w:r>
              <w:rPr>
                <w:lang w:val="en-US"/>
              </w:rPr>
              <w:br/>
              <w:t xml:space="preserve">Line underneath ‘Password’ for user to enter their email into </w:t>
            </w:r>
          </w:p>
        </w:tc>
        <w:tc>
          <w:tcPr>
            <w:tcW w:w="3115" w:type="dxa"/>
          </w:tcPr>
          <w:p w14:paraId="2F50BEA0" w14:textId="68542315" w:rsidR="00F42D9C" w:rsidRDefault="009A5622" w:rsidP="009A5622">
            <w:pPr>
              <w:rPr>
                <w:lang w:val="en-US"/>
              </w:rPr>
            </w:pPr>
            <w:r>
              <w:rPr>
                <w:lang w:val="en-US"/>
              </w:rPr>
              <w:t>-password must</w:t>
            </w:r>
            <w:r w:rsidR="008E402C">
              <w:rPr>
                <w:lang w:val="en-US"/>
              </w:rPr>
              <w:t>:</w:t>
            </w:r>
          </w:p>
          <w:p w14:paraId="69F04BDE" w14:textId="2A1BAAA7" w:rsidR="008E402C" w:rsidRDefault="008E402C" w:rsidP="009A5622">
            <w:pPr>
              <w:rPr>
                <w:lang w:val="en-US"/>
              </w:rPr>
            </w:pPr>
            <w:r>
              <w:rPr>
                <w:lang w:val="en-US"/>
              </w:rPr>
              <w:t>-have at least one lowercase, one uppercase, one number and one character</w:t>
            </w:r>
          </w:p>
          <w:p w14:paraId="68859098" w14:textId="33C477EB" w:rsidR="008E402C" w:rsidRDefault="008E402C" w:rsidP="009A5622">
            <w:pPr>
              <w:rPr>
                <w:lang w:val="en-US"/>
              </w:rPr>
            </w:pPr>
            <w:r>
              <w:rPr>
                <w:lang w:val="en-US"/>
              </w:rPr>
              <w:t>-</w:t>
            </w:r>
            <w:r w:rsidR="00B66671">
              <w:rPr>
                <w:lang w:val="en-US"/>
              </w:rPr>
              <w:t>at least 8 characters long</w:t>
            </w:r>
          </w:p>
          <w:p w14:paraId="50D6F827" w14:textId="52E066DD" w:rsidR="009A5622" w:rsidRPr="009066B7" w:rsidRDefault="009A5622" w:rsidP="009066B7">
            <w:pPr>
              <w:rPr>
                <w:lang w:val="en-US"/>
              </w:rPr>
            </w:pPr>
          </w:p>
        </w:tc>
      </w:tr>
      <w:tr w:rsidR="00B73249" w14:paraId="62FE41A0" w14:textId="77777777" w:rsidTr="00721E3B">
        <w:tc>
          <w:tcPr>
            <w:tcW w:w="3115" w:type="dxa"/>
          </w:tcPr>
          <w:p w14:paraId="4CC4C1B0" w14:textId="21B3F72A" w:rsidR="00B73249" w:rsidRDefault="00B73249" w:rsidP="00682B7D">
            <w:pPr>
              <w:rPr>
                <w:lang w:val="en-US"/>
              </w:rPr>
            </w:pPr>
            <w:r>
              <w:rPr>
                <w:lang w:val="en-US"/>
              </w:rPr>
              <w:t>Login Button</w:t>
            </w:r>
          </w:p>
        </w:tc>
        <w:tc>
          <w:tcPr>
            <w:tcW w:w="3115" w:type="dxa"/>
          </w:tcPr>
          <w:p w14:paraId="33476790" w14:textId="01A7F2E5" w:rsidR="00B73249" w:rsidRDefault="00B73249" w:rsidP="00682B7D">
            <w:pPr>
              <w:rPr>
                <w:lang w:val="en-US"/>
              </w:rPr>
            </w:pPr>
            <w:r>
              <w:rPr>
                <w:lang w:val="en-US"/>
              </w:rPr>
              <w:t xml:space="preserve">Black button (centered) </w:t>
            </w:r>
            <w:r>
              <w:rPr>
                <w:lang w:val="en-US"/>
              </w:rPr>
              <w:br/>
              <w:t>Text: ‘Login’ in white</w:t>
            </w:r>
          </w:p>
        </w:tc>
        <w:tc>
          <w:tcPr>
            <w:tcW w:w="3115" w:type="dxa"/>
          </w:tcPr>
          <w:p w14:paraId="555CC4FF" w14:textId="7D53915F" w:rsidR="00B73249" w:rsidRDefault="00B73249" w:rsidP="009A5622">
            <w:pPr>
              <w:rPr>
                <w:lang w:val="en-US"/>
              </w:rPr>
            </w:pPr>
            <w:r>
              <w:rPr>
                <w:lang w:val="en-US"/>
              </w:rPr>
              <w:t xml:space="preserve">Validates email &amp; password and checks against the database. </w:t>
            </w:r>
            <w:r>
              <w:rPr>
                <w:lang w:val="en-US"/>
              </w:rPr>
              <w:br/>
              <w:t xml:space="preserve">If email and/or password is not a match, error states are shown. </w:t>
            </w:r>
            <w:r>
              <w:rPr>
                <w:lang w:val="en-US"/>
              </w:rPr>
              <w:br/>
              <w:t xml:space="preserve">If a match is found, user is taken to the </w:t>
            </w:r>
            <w:proofErr w:type="spellStart"/>
            <w:r>
              <w:rPr>
                <w:lang w:val="en-US"/>
              </w:rPr>
              <w:t>homescreen</w:t>
            </w:r>
            <w:proofErr w:type="spellEnd"/>
            <w:r>
              <w:rPr>
                <w:lang w:val="en-US"/>
              </w:rPr>
              <w:t xml:space="preserve"> of the application</w:t>
            </w:r>
          </w:p>
        </w:tc>
      </w:tr>
      <w:tr w:rsidR="00B73249" w14:paraId="452E35C8" w14:textId="77777777" w:rsidTr="00721E3B">
        <w:tc>
          <w:tcPr>
            <w:tcW w:w="3115" w:type="dxa"/>
          </w:tcPr>
          <w:p w14:paraId="68A9B5E4" w14:textId="77E03BB6" w:rsidR="00B73249" w:rsidRDefault="00B73249" w:rsidP="00682B7D">
            <w:pPr>
              <w:rPr>
                <w:lang w:val="en-US"/>
              </w:rPr>
            </w:pPr>
            <w:r>
              <w:rPr>
                <w:lang w:val="en-US"/>
              </w:rPr>
              <w:t>Create a new account text</w:t>
            </w:r>
          </w:p>
        </w:tc>
        <w:tc>
          <w:tcPr>
            <w:tcW w:w="3115" w:type="dxa"/>
          </w:tcPr>
          <w:p w14:paraId="71FD2132" w14:textId="77777777" w:rsidR="00B73249" w:rsidRDefault="00C6487A" w:rsidP="00682B7D">
            <w:pPr>
              <w:rPr>
                <w:lang w:val="en-US"/>
              </w:rPr>
            </w:pPr>
            <w:r>
              <w:rPr>
                <w:lang w:val="en-US"/>
              </w:rPr>
              <w:t>‘Create a new account’</w:t>
            </w:r>
          </w:p>
          <w:p w14:paraId="51B3D2EE" w14:textId="26372473" w:rsidR="00C6487A" w:rsidRDefault="00C6487A" w:rsidP="00682B7D">
            <w:pPr>
              <w:rPr>
                <w:lang w:val="en-US"/>
              </w:rPr>
            </w:pPr>
            <w:r>
              <w:rPr>
                <w:lang w:val="en-US"/>
              </w:rPr>
              <w:t>In blue, centered</w:t>
            </w:r>
          </w:p>
        </w:tc>
        <w:tc>
          <w:tcPr>
            <w:tcW w:w="3115" w:type="dxa"/>
          </w:tcPr>
          <w:p w14:paraId="7AAFCBE6" w14:textId="1DF0C4DD" w:rsidR="00B73249" w:rsidRDefault="00C6487A" w:rsidP="009A5622">
            <w:pPr>
              <w:rPr>
                <w:lang w:val="en-US"/>
              </w:rPr>
            </w:pPr>
            <w:r>
              <w:rPr>
                <w:lang w:val="en-US"/>
              </w:rPr>
              <w:t>Link to take users to the ‘</w:t>
            </w:r>
            <w:r w:rsidR="00F71586">
              <w:rPr>
                <w:lang w:val="en-US"/>
              </w:rPr>
              <w:t xml:space="preserve">Account Creation’ </w:t>
            </w:r>
            <w:r>
              <w:rPr>
                <w:lang w:val="en-US"/>
              </w:rPr>
              <w:t>flow</w:t>
            </w:r>
          </w:p>
        </w:tc>
      </w:tr>
      <w:tr w:rsidR="00F42D9C" w14:paraId="65D47809" w14:textId="77777777" w:rsidTr="007D1B8C">
        <w:tc>
          <w:tcPr>
            <w:tcW w:w="3115" w:type="dxa"/>
            <w:shd w:val="clear" w:color="auto" w:fill="AEAAAA" w:themeFill="background2" w:themeFillShade="BF"/>
          </w:tcPr>
          <w:p w14:paraId="2F03297A" w14:textId="0471829B" w:rsidR="00F42D9C" w:rsidRPr="007D1B8C" w:rsidRDefault="00B66671" w:rsidP="00682B7D">
            <w:pPr>
              <w:rPr>
                <w:b/>
                <w:bCs/>
                <w:lang w:val="en-US"/>
              </w:rPr>
            </w:pPr>
            <w:r w:rsidRPr="007D1B8C">
              <w:rPr>
                <w:b/>
                <w:bCs/>
                <w:lang w:val="en-US"/>
              </w:rPr>
              <w:t>Error States</w:t>
            </w:r>
          </w:p>
        </w:tc>
        <w:tc>
          <w:tcPr>
            <w:tcW w:w="3115" w:type="dxa"/>
            <w:shd w:val="clear" w:color="auto" w:fill="AEAAAA" w:themeFill="background2" w:themeFillShade="BF"/>
          </w:tcPr>
          <w:p w14:paraId="275B0A9C" w14:textId="77777777" w:rsidR="00F42D9C" w:rsidRDefault="00F42D9C" w:rsidP="00682B7D">
            <w:pPr>
              <w:rPr>
                <w:lang w:val="en-US"/>
              </w:rPr>
            </w:pPr>
          </w:p>
        </w:tc>
        <w:tc>
          <w:tcPr>
            <w:tcW w:w="3115" w:type="dxa"/>
            <w:shd w:val="clear" w:color="auto" w:fill="AEAAAA" w:themeFill="background2" w:themeFillShade="BF"/>
          </w:tcPr>
          <w:p w14:paraId="6AB2BB9D" w14:textId="77777777" w:rsidR="00F42D9C" w:rsidRDefault="00F42D9C" w:rsidP="00F42D9C">
            <w:pPr>
              <w:rPr>
                <w:lang w:val="en-US"/>
              </w:rPr>
            </w:pPr>
          </w:p>
        </w:tc>
      </w:tr>
      <w:tr w:rsidR="00C6487A" w14:paraId="230D241F" w14:textId="77777777" w:rsidTr="007D1B8C">
        <w:tc>
          <w:tcPr>
            <w:tcW w:w="3115" w:type="dxa"/>
            <w:shd w:val="clear" w:color="auto" w:fill="FFFFFF" w:themeFill="background1"/>
          </w:tcPr>
          <w:p w14:paraId="696EEB80" w14:textId="25349C2C" w:rsidR="00C6487A" w:rsidRPr="007D1B8C" w:rsidRDefault="00C6487A" w:rsidP="007D1B8C">
            <w:pPr>
              <w:shd w:val="clear" w:color="auto" w:fill="FFFFFF" w:themeFill="background1"/>
              <w:rPr>
                <w:lang w:val="en-US"/>
              </w:rPr>
            </w:pPr>
            <w:r w:rsidRPr="007D1B8C">
              <w:rPr>
                <w:lang w:val="en-US"/>
              </w:rPr>
              <w:t>Em</w:t>
            </w:r>
            <w:r>
              <w:rPr>
                <w:lang w:val="en-US"/>
              </w:rPr>
              <w:t>ai</w:t>
            </w:r>
            <w:r w:rsidR="00247902">
              <w:rPr>
                <w:lang w:val="en-US"/>
              </w:rPr>
              <w:t>l/password not valid</w:t>
            </w:r>
          </w:p>
        </w:tc>
        <w:tc>
          <w:tcPr>
            <w:tcW w:w="3115" w:type="dxa"/>
            <w:shd w:val="clear" w:color="auto" w:fill="FFFFFF" w:themeFill="background1"/>
          </w:tcPr>
          <w:p w14:paraId="5F4D80BD" w14:textId="577025EA" w:rsidR="00C6487A" w:rsidRDefault="00C6487A" w:rsidP="007D1B8C">
            <w:pPr>
              <w:shd w:val="clear" w:color="auto" w:fill="FFFFFF" w:themeFill="background1"/>
              <w:rPr>
                <w:lang w:val="en-US"/>
              </w:rPr>
            </w:pPr>
            <w:r>
              <w:rPr>
                <w:lang w:val="en-US"/>
              </w:rPr>
              <w:t>‘</w:t>
            </w:r>
            <w:r w:rsidR="00247902">
              <w:rPr>
                <w:lang w:val="en-US"/>
              </w:rPr>
              <w:t>Sorry, we couldn’t find an account with that email and password combination. Please try again.</w:t>
            </w:r>
            <w:r w:rsidR="00884D7C">
              <w:rPr>
                <w:lang w:val="en-US"/>
              </w:rPr>
              <w:t>’</w:t>
            </w:r>
            <w:r w:rsidR="00AB51A3">
              <w:rPr>
                <w:lang w:val="en-US"/>
              </w:rPr>
              <w:br/>
              <w:t>red text, centered about the email input box</w:t>
            </w:r>
          </w:p>
        </w:tc>
        <w:tc>
          <w:tcPr>
            <w:tcW w:w="3115" w:type="dxa"/>
            <w:shd w:val="clear" w:color="auto" w:fill="FFFFFF" w:themeFill="background1"/>
          </w:tcPr>
          <w:p w14:paraId="63935E17" w14:textId="03516D5F" w:rsidR="00C6487A" w:rsidRDefault="009066B7" w:rsidP="00C6487A">
            <w:pPr>
              <w:shd w:val="clear" w:color="auto" w:fill="FFFFFF" w:themeFill="background1"/>
              <w:rPr>
                <w:lang w:val="en-US"/>
              </w:rPr>
            </w:pPr>
            <w:r>
              <w:rPr>
                <w:lang w:val="en-US"/>
              </w:rPr>
              <w:t xml:space="preserve">Shown when email </w:t>
            </w:r>
            <w:r w:rsidR="00247902">
              <w:rPr>
                <w:lang w:val="en-US"/>
              </w:rPr>
              <w:t xml:space="preserve">or password </w:t>
            </w:r>
            <w:r>
              <w:rPr>
                <w:lang w:val="en-US"/>
              </w:rPr>
              <w:t xml:space="preserve">does not pass validation. </w:t>
            </w:r>
          </w:p>
          <w:p w14:paraId="3B50BA70" w14:textId="5C78FC72" w:rsidR="009066B7" w:rsidRDefault="009066B7" w:rsidP="007D1B8C">
            <w:pPr>
              <w:shd w:val="clear" w:color="auto" w:fill="FFFFFF" w:themeFill="background1"/>
              <w:rPr>
                <w:lang w:val="en-US"/>
              </w:rPr>
            </w:pPr>
            <w:r>
              <w:rPr>
                <w:lang w:val="en-US"/>
              </w:rPr>
              <w:t xml:space="preserve">Goes away once user starts typing on screen </w:t>
            </w:r>
          </w:p>
        </w:tc>
      </w:tr>
    </w:tbl>
    <w:p w14:paraId="4CD2B7FF" w14:textId="2B12FF31" w:rsidR="001E0DA6" w:rsidRPr="004346CE" w:rsidRDefault="001136BE" w:rsidP="001E0DA6">
      <w:pPr>
        <w:pStyle w:val="Heading2"/>
        <w:keepNext/>
        <w:keepLines/>
        <w:shd w:val="clear" w:color="auto" w:fill="333333"/>
        <w:jc w:val="center"/>
        <w:rPr>
          <w:lang w:val="en-US"/>
        </w:rPr>
      </w:pPr>
      <w:bookmarkStart w:id="5" w:name="_Toc114497251"/>
      <w:r>
        <w:rPr>
          <w:lang w:val="en-US"/>
        </w:rPr>
        <w:t>5</w:t>
      </w:r>
      <w:r w:rsidR="001E0DA6" w:rsidRPr="004346CE">
        <w:rPr>
          <w:lang w:val="en-US"/>
        </w:rPr>
        <w:t xml:space="preserve">. </w:t>
      </w:r>
      <w:r w:rsidR="001E0DA6">
        <w:rPr>
          <w:lang w:val="en-US"/>
        </w:rPr>
        <w:t>Account Creation</w:t>
      </w:r>
      <w:bookmarkEnd w:id="5"/>
      <w:r w:rsidR="001E0DA6">
        <w:rPr>
          <w:lang w:val="en-US"/>
        </w:rPr>
        <w:t xml:space="preserve"> </w:t>
      </w:r>
    </w:p>
    <w:p w14:paraId="4AE993F1" w14:textId="088FB908" w:rsidR="001E0DA6" w:rsidRDefault="001136BE" w:rsidP="001E0DA6">
      <w:pPr>
        <w:rPr>
          <w:b/>
          <w:lang w:val="en-US"/>
        </w:rPr>
      </w:pPr>
      <w:r>
        <w:rPr>
          <w:b/>
          <w:lang w:val="en-US"/>
        </w:rPr>
        <w:t>5</w:t>
      </w:r>
      <w:r w:rsidR="001E0DA6">
        <w:rPr>
          <w:b/>
          <w:lang w:val="en-US"/>
        </w:rPr>
        <w:t>.1 Description</w:t>
      </w:r>
    </w:p>
    <w:p w14:paraId="4C1AD020" w14:textId="714C1FF2" w:rsidR="001E0DA6" w:rsidRDefault="00AB0EB3" w:rsidP="00AB0EB3">
      <w:pPr>
        <w:spacing w:after="160" w:line="259" w:lineRule="auto"/>
        <w:ind w:left="360"/>
        <w:rPr>
          <w:bCs/>
          <w:lang w:val="en-US"/>
        </w:rPr>
      </w:pPr>
      <w:r>
        <w:rPr>
          <w:bCs/>
          <w:lang w:val="en-US"/>
        </w:rPr>
        <w:t xml:space="preserve">The account creation flow will encompass two screens, one for </w:t>
      </w:r>
      <w:r w:rsidR="00F71586">
        <w:rPr>
          <w:bCs/>
          <w:lang w:val="en-US"/>
        </w:rPr>
        <w:t xml:space="preserve">personal details and one for more medical details. The user will get to this flow by clicking the ‘Create a new account’ link on the login screen. If successful, the user will be brought to the </w:t>
      </w:r>
      <w:proofErr w:type="spellStart"/>
      <w:r w:rsidR="00F71586">
        <w:rPr>
          <w:bCs/>
          <w:lang w:val="en-US"/>
        </w:rPr>
        <w:t>homescreen</w:t>
      </w:r>
      <w:proofErr w:type="spellEnd"/>
      <w:r w:rsidR="00F71586">
        <w:rPr>
          <w:bCs/>
          <w:lang w:val="en-US"/>
        </w:rPr>
        <w:t xml:space="preserve"> of the application. </w:t>
      </w:r>
      <w:r w:rsidR="001E0DA6">
        <w:rPr>
          <w:bCs/>
          <w:lang w:val="en-US"/>
        </w:rPr>
        <w:br w:type="page"/>
      </w:r>
    </w:p>
    <w:p w14:paraId="4A107A02" w14:textId="77777777" w:rsidR="001E0DA6" w:rsidRDefault="001E0DA6" w:rsidP="001E0DA6">
      <w:pPr>
        <w:ind w:left="720"/>
        <w:rPr>
          <w:bCs/>
          <w:lang w:val="en-US"/>
        </w:rPr>
      </w:pPr>
    </w:p>
    <w:p w14:paraId="3246DF4F" w14:textId="320ADF45" w:rsidR="001E0DA6" w:rsidRDefault="001E0DA6" w:rsidP="001E0DA6">
      <w:pPr>
        <w:ind w:left="720"/>
        <w:rPr>
          <w:bCs/>
          <w:lang w:val="en-US"/>
        </w:rPr>
      </w:pPr>
    </w:p>
    <w:p w14:paraId="39FDA68D" w14:textId="5B434A10" w:rsidR="001E0DA6" w:rsidRDefault="001136BE" w:rsidP="001E0DA6">
      <w:pPr>
        <w:rPr>
          <w:b/>
          <w:lang w:val="en-US"/>
        </w:rPr>
      </w:pPr>
      <w:r>
        <w:rPr>
          <w:b/>
          <w:lang w:val="en-US"/>
        </w:rPr>
        <w:t>5</w:t>
      </w:r>
      <w:r w:rsidR="001E0DA6" w:rsidRPr="00682B7D">
        <w:rPr>
          <w:b/>
          <w:lang w:val="en-US"/>
        </w:rPr>
        <w:t>.2 User Interface Desig</w:t>
      </w:r>
      <w:r w:rsidR="001E0DA6">
        <w:rPr>
          <w:b/>
          <w:lang w:val="en-US"/>
        </w:rPr>
        <w:t>n</w:t>
      </w:r>
    </w:p>
    <w:p w14:paraId="43D3CF11" w14:textId="20FC8AC5" w:rsidR="001E0DA6" w:rsidRPr="001E0DA6" w:rsidRDefault="001E0DA6" w:rsidP="001E0DA6">
      <w:pPr>
        <w:rPr>
          <w:b/>
          <w:lang w:val="en-US"/>
        </w:rPr>
      </w:pPr>
      <w:r w:rsidRPr="007467B2">
        <w:rPr>
          <w:noProof/>
          <w:lang w:val="en-US"/>
        </w:rPr>
        <w:drawing>
          <wp:anchor distT="0" distB="0" distL="114300" distR="114300" simplePos="0" relativeHeight="251662336" behindDoc="0" locked="0" layoutInCell="1" allowOverlap="1" wp14:anchorId="4E5041DC" wp14:editId="2A09C1F1">
            <wp:simplePos x="0" y="0"/>
            <wp:positionH relativeFrom="margin">
              <wp:posOffset>3647998</wp:posOffset>
            </wp:positionH>
            <wp:positionV relativeFrom="paragraph">
              <wp:posOffset>930605</wp:posOffset>
            </wp:positionV>
            <wp:extent cx="1129030" cy="960755"/>
            <wp:effectExtent l="0" t="0" r="0" b="0"/>
            <wp:wrapThrough wrapText="bothSides">
              <wp:wrapPolygon edited="0">
                <wp:start x="0" y="0"/>
                <wp:lineTo x="0" y="20986"/>
                <wp:lineTo x="21138" y="20986"/>
                <wp:lineTo x="2113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29030" cy="960755"/>
                    </a:xfrm>
                    <a:prstGeom prst="rect">
                      <a:avLst/>
                    </a:prstGeom>
                  </pic:spPr>
                </pic:pic>
              </a:graphicData>
            </a:graphic>
            <wp14:sizeRelH relativeFrom="page">
              <wp14:pctWidth>0</wp14:pctWidth>
            </wp14:sizeRelH>
            <wp14:sizeRelV relativeFrom="page">
              <wp14:pctHeight>0</wp14:pctHeight>
            </wp14:sizeRelV>
          </wp:anchor>
        </w:drawing>
      </w:r>
      <w:r w:rsidRPr="007467B2">
        <w:rPr>
          <w:noProof/>
          <w:lang w:val="en-US"/>
        </w:rPr>
        <w:drawing>
          <wp:anchor distT="0" distB="0" distL="114300" distR="114300" simplePos="0" relativeHeight="251663360" behindDoc="0" locked="0" layoutInCell="1" allowOverlap="1" wp14:anchorId="6390C34C" wp14:editId="5375873F">
            <wp:simplePos x="0" y="0"/>
            <wp:positionH relativeFrom="page">
              <wp:align>center</wp:align>
            </wp:positionH>
            <wp:positionV relativeFrom="paragraph">
              <wp:posOffset>223164</wp:posOffset>
            </wp:positionV>
            <wp:extent cx="1565910" cy="33337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65910" cy="3333750"/>
                    </a:xfrm>
                    <a:prstGeom prst="rect">
                      <a:avLst/>
                    </a:prstGeom>
                  </pic:spPr>
                </pic:pic>
              </a:graphicData>
            </a:graphic>
            <wp14:sizeRelH relativeFrom="page">
              <wp14:pctWidth>0</wp14:pctWidth>
            </wp14:sizeRelH>
            <wp14:sizeRelV relativeFrom="page">
              <wp14:pctHeight>0</wp14:pctHeight>
            </wp14:sizeRelV>
          </wp:anchor>
        </w:drawing>
      </w:r>
      <w:r w:rsidRPr="00CC4093">
        <w:rPr>
          <w:noProof/>
          <w:lang w:val="en-US"/>
        </w:rPr>
        <w:drawing>
          <wp:anchor distT="0" distB="0" distL="114300" distR="114300" simplePos="0" relativeHeight="251664384" behindDoc="0" locked="0" layoutInCell="1" allowOverlap="1" wp14:anchorId="569686B3" wp14:editId="21A4C891">
            <wp:simplePos x="0" y="0"/>
            <wp:positionH relativeFrom="column">
              <wp:posOffset>279756</wp:posOffset>
            </wp:positionH>
            <wp:positionV relativeFrom="paragraph">
              <wp:posOffset>245390</wp:posOffset>
            </wp:positionV>
            <wp:extent cx="1540510" cy="3291840"/>
            <wp:effectExtent l="0" t="0" r="2540" b="3810"/>
            <wp:wrapThrough wrapText="bothSides">
              <wp:wrapPolygon edited="0">
                <wp:start x="0" y="0"/>
                <wp:lineTo x="0" y="21500"/>
                <wp:lineTo x="21369" y="21500"/>
                <wp:lineTo x="21369"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40510" cy="3291840"/>
                    </a:xfrm>
                    <a:prstGeom prst="rect">
                      <a:avLst/>
                    </a:prstGeom>
                  </pic:spPr>
                </pic:pic>
              </a:graphicData>
            </a:graphic>
            <wp14:sizeRelH relativeFrom="page">
              <wp14:pctWidth>0</wp14:pctWidth>
            </wp14:sizeRelH>
            <wp14:sizeRelV relativeFrom="page">
              <wp14:pctHeight>0</wp14:pctHeight>
            </wp14:sizeRelV>
          </wp:anchor>
        </w:drawing>
      </w:r>
      <w:r>
        <w:rPr>
          <w:lang w:val="en-US"/>
        </w:rPr>
        <w:t>Sign Up Screens (</w:t>
      </w:r>
      <w:hyperlink r:id="rId14" w:history="1">
        <w:r w:rsidRPr="00951114">
          <w:rPr>
            <w:rStyle w:val="Hyperlink"/>
            <w:lang w:val="en-US"/>
          </w:rPr>
          <w:t>link</w:t>
        </w:r>
      </w:hyperlink>
      <w:r>
        <w:rPr>
          <w:lang w:val="en-US"/>
        </w:rPr>
        <w:t>)</w:t>
      </w:r>
    </w:p>
    <w:p w14:paraId="2FBBA528" w14:textId="77777777" w:rsidR="001E0DA6" w:rsidRDefault="001E0DA6" w:rsidP="001E0DA6">
      <w:pPr>
        <w:ind w:firstLine="720"/>
      </w:pPr>
    </w:p>
    <w:p w14:paraId="4CBBAB2C" w14:textId="43495E3F" w:rsidR="001E0DA6" w:rsidRDefault="001136BE" w:rsidP="001E0DA6">
      <w:pPr>
        <w:rPr>
          <w:b/>
          <w:bCs/>
          <w:lang w:val="en-US"/>
        </w:rPr>
      </w:pPr>
      <w:r>
        <w:rPr>
          <w:b/>
          <w:bCs/>
          <w:lang w:val="en-US"/>
        </w:rPr>
        <w:t>5</w:t>
      </w:r>
      <w:r w:rsidR="001E0DA6" w:rsidRPr="004621A6">
        <w:rPr>
          <w:b/>
          <w:bCs/>
          <w:lang w:val="en-US"/>
        </w:rPr>
        <w:t xml:space="preserve">.3 </w:t>
      </w:r>
      <w:r w:rsidR="001E0DA6">
        <w:rPr>
          <w:b/>
          <w:bCs/>
          <w:lang w:val="en-US"/>
        </w:rPr>
        <w:t>Specification</w:t>
      </w:r>
      <w:r w:rsidR="002C5359">
        <w:rPr>
          <w:b/>
          <w:bCs/>
          <w:lang w:val="en-US"/>
        </w:rPr>
        <w:t xml:space="preserve"> Table for Account Creation</w:t>
      </w:r>
    </w:p>
    <w:tbl>
      <w:tblPr>
        <w:tblStyle w:val="TableGrid"/>
        <w:tblW w:w="0" w:type="auto"/>
        <w:tblLook w:val="04A0" w:firstRow="1" w:lastRow="0" w:firstColumn="1" w:lastColumn="0" w:noHBand="0" w:noVBand="1"/>
      </w:tblPr>
      <w:tblGrid>
        <w:gridCol w:w="3115"/>
        <w:gridCol w:w="3115"/>
        <w:gridCol w:w="3115"/>
      </w:tblGrid>
      <w:tr w:rsidR="001E0DA6" w14:paraId="27D5E48E" w14:textId="77777777" w:rsidTr="00310AF4">
        <w:tc>
          <w:tcPr>
            <w:tcW w:w="3115" w:type="dxa"/>
            <w:shd w:val="clear" w:color="auto" w:fill="404040" w:themeFill="text1" w:themeFillTint="BF"/>
          </w:tcPr>
          <w:p w14:paraId="56A2A74D" w14:textId="77777777" w:rsidR="001E0DA6" w:rsidRPr="009066B7" w:rsidRDefault="001E0DA6" w:rsidP="00310AF4">
            <w:pPr>
              <w:jc w:val="center"/>
              <w:rPr>
                <w:b/>
                <w:bCs/>
                <w:color w:val="FFFFFF" w:themeColor="background1"/>
                <w:lang w:val="en-US"/>
              </w:rPr>
            </w:pPr>
            <w:r w:rsidRPr="009066B7">
              <w:rPr>
                <w:b/>
                <w:bCs/>
                <w:color w:val="FFFFFF" w:themeColor="background1"/>
                <w:lang w:val="en-US"/>
              </w:rPr>
              <w:t>Page Element</w:t>
            </w:r>
          </w:p>
        </w:tc>
        <w:tc>
          <w:tcPr>
            <w:tcW w:w="3115" w:type="dxa"/>
            <w:shd w:val="clear" w:color="auto" w:fill="404040" w:themeFill="text1" w:themeFillTint="BF"/>
          </w:tcPr>
          <w:p w14:paraId="38F91987" w14:textId="77777777" w:rsidR="001E0DA6" w:rsidRPr="009066B7" w:rsidRDefault="001E0DA6" w:rsidP="00310AF4">
            <w:pPr>
              <w:jc w:val="center"/>
              <w:rPr>
                <w:b/>
                <w:bCs/>
                <w:color w:val="FFFFFF" w:themeColor="background1"/>
                <w:lang w:val="en-US"/>
              </w:rPr>
            </w:pPr>
            <w:r w:rsidRPr="009066B7">
              <w:rPr>
                <w:b/>
                <w:bCs/>
                <w:color w:val="FFFFFF" w:themeColor="background1"/>
                <w:lang w:val="en-US"/>
              </w:rPr>
              <w:t>User Interface / Text (what you see</w:t>
            </w:r>
          </w:p>
        </w:tc>
        <w:tc>
          <w:tcPr>
            <w:tcW w:w="3115" w:type="dxa"/>
            <w:shd w:val="clear" w:color="auto" w:fill="404040" w:themeFill="text1" w:themeFillTint="BF"/>
          </w:tcPr>
          <w:p w14:paraId="475520BE" w14:textId="77777777" w:rsidR="001E0DA6" w:rsidRPr="009066B7" w:rsidRDefault="001E0DA6" w:rsidP="00310AF4">
            <w:pPr>
              <w:jc w:val="center"/>
              <w:rPr>
                <w:b/>
                <w:bCs/>
                <w:color w:val="FFFFFF" w:themeColor="background1"/>
                <w:lang w:val="en-US"/>
              </w:rPr>
            </w:pPr>
            <w:r w:rsidRPr="009066B7">
              <w:rPr>
                <w:b/>
                <w:bCs/>
                <w:color w:val="FFFFFF" w:themeColor="background1"/>
                <w:lang w:val="en-US"/>
              </w:rPr>
              <w:t>Functionality/ Validation / Behavior (what it does)</w:t>
            </w:r>
          </w:p>
        </w:tc>
      </w:tr>
      <w:tr w:rsidR="001E0DA6" w14:paraId="4AD5D0A5" w14:textId="77777777" w:rsidTr="00310AF4">
        <w:tc>
          <w:tcPr>
            <w:tcW w:w="3115" w:type="dxa"/>
            <w:shd w:val="clear" w:color="auto" w:fill="AEAAAA" w:themeFill="background2" w:themeFillShade="BF"/>
          </w:tcPr>
          <w:p w14:paraId="53ADD2A8" w14:textId="4E0425D5" w:rsidR="001E0DA6" w:rsidRPr="009066B7" w:rsidRDefault="00427698" w:rsidP="00310AF4">
            <w:pPr>
              <w:tabs>
                <w:tab w:val="left" w:pos="855"/>
              </w:tabs>
              <w:rPr>
                <w:b/>
                <w:bCs/>
                <w:lang w:val="en-US"/>
              </w:rPr>
            </w:pPr>
            <w:r>
              <w:rPr>
                <w:b/>
                <w:bCs/>
                <w:lang w:val="en-US"/>
              </w:rPr>
              <w:t xml:space="preserve">Personal Details </w:t>
            </w:r>
            <w:r w:rsidR="0093205C">
              <w:rPr>
                <w:b/>
                <w:bCs/>
                <w:lang w:val="en-US"/>
              </w:rPr>
              <w:t>Page</w:t>
            </w:r>
          </w:p>
        </w:tc>
        <w:tc>
          <w:tcPr>
            <w:tcW w:w="3115" w:type="dxa"/>
            <w:shd w:val="clear" w:color="auto" w:fill="AEAAAA" w:themeFill="background2" w:themeFillShade="BF"/>
          </w:tcPr>
          <w:p w14:paraId="4E776447" w14:textId="77777777" w:rsidR="001E0DA6" w:rsidRPr="00721E3B" w:rsidRDefault="001E0DA6" w:rsidP="00310AF4">
            <w:pPr>
              <w:jc w:val="center"/>
              <w:rPr>
                <w:color w:val="FFFFFF" w:themeColor="background1"/>
                <w:lang w:val="en-US"/>
              </w:rPr>
            </w:pPr>
          </w:p>
        </w:tc>
        <w:tc>
          <w:tcPr>
            <w:tcW w:w="3115" w:type="dxa"/>
            <w:shd w:val="clear" w:color="auto" w:fill="AEAAAA" w:themeFill="background2" w:themeFillShade="BF"/>
          </w:tcPr>
          <w:p w14:paraId="554ECB30" w14:textId="77777777" w:rsidR="001E0DA6" w:rsidRPr="00721E3B" w:rsidRDefault="001E0DA6" w:rsidP="00310AF4">
            <w:pPr>
              <w:jc w:val="center"/>
              <w:rPr>
                <w:color w:val="FFFFFF" w:themeColor="background1"/>
                <w:lang w:val="en-US"/>
              </w:rPr>
            </w:pPr>
          </w:p>
        </w:tc>
      </w:tr>
      <w:tr w:rsidR="001E0DA6" w14:paraId="05088608" w14:textId="77777777" w:rsidTr="00310AF4">
        <w:tc>
          <w:tcPr>
            <w:tcW w:w="3115" w:type="dxa"/>
          </w:tcPr>
          <w:p w14:paraId="07B22C7A" w14:textId="77777777" w:rsidR="001E0DA6" w:rsidRDefault="001E0DA6" w:rsidP="00310AF4">
            <w:pPr>
              <w:rPr>
                <w:lang w:val="en-US"/>
              </w:rPr>
            </w:pPr>
            <w:bookmarkStart w:id="6" w:name="_Hlk114501999"/>
            <w:r>
              <w:rPr>
                <w:lang w:val="en-US"/>
              </w:rPr>
              <w:t xml:space="preserve">Title </w:t>
            </w:r>
          </w:p>
        </w:tc>
        <w:tc>
          <w:tcPr>
            <w:tcW w:w="3115" w:type="dxa"/>
          </w:tcPr>
          <w:p w14:paraId="5960F253" w14:textId="77777777" w:rsidR="001E0DA6" w:rsidRDefault="001E0DA6" w:rsidP="00310AF4">
            <w:pPr>
              <w:rPr>
                <w:lang w:val="en-US"/>
              </w:rPr>
            </w:pPr>
            <w:r>
              <w:rPr>
                <w:lang w:val="en-US"/>
              </w:rPr>
              <w:t>Chronically Tracking (centered)</w:t>
            </w:r>
          </w:p>
        </w:tc>
        <w:tc>
          <w:tcPr>
            <w:tcW w:w="3115" w:type="dxa"/>
          </w:tcPr>
          <w:p w14:paraId="773D4838" w14:textId="77777777" w:rsidR="001E0DA6" w:rsidRDefault="001E0DA6" w:rsidP="00310AF4">
            <w:pPr>
              <w:rPr>
                <w:lang w:val="en-US"/>
              </w:rPr>
            </w:pPr>
          </w:p>
        </w:tc>
      </w:tr>
      <w:tr w:rsidR="001E0DA6" w14:paraId="63B22FE4" w14:textId="77777777" w:rsidTr="00310AF4">
        <w:tc>
          <w:tcPr>
            <w:tcW w:w="3115" w:type="dxa"/>
          </w:tcPr>
          <w:p w14:paraId="330A93C9" w14:textId="77777777" w:rsidR="001E0DA6" w:rsidRDefault="001E0DA6" w:rsidP="00310AF4">
            <w:pPr>
              <w:rPr>
                <w:lang w:val="en-US"/>
              </w:rPr>
            </w:pPr>
            <w:r>
              <w:rPr>
                <w:lang w:val="en-US"/>
              </w:rPr>
              <w:t>Page Banner</w:t>
            </w:r>
          </w:p>
        </w:tc>
        <w:tc>
          <w:tcPr>
            <w:tcW w:w="3115" w:type="dxa"/>
          </w:tcPr>
          <w:p w14:paraId="37D4464F" w14:textId="1B54B9DB" w:rsidR="001E0DA6" w:rsidRDefault="00680EC6" w:rsidP="00310AF4">
            <w:pPr>
              <w:rPr>
                <w:lang w:val="en-US"/>
              </w:rPr>
            </w:pPr>
            <w:r>
              <w:rPr>
                <w:lang w:val="en-US"/>
              </w:rPr>
              <w:t xml:space="preserve">Sign up </w:t>
            </w:r>
            <w:r w:rsidR="001E0DA6">
              <w:rPr>
                <w:lang w:val="en-US"/>
              </w:rPr>
              <w:t>(centered, banner is greyed out)</w:t>
            </w:r>
          </w:p>
        </w:tc>
        <w:tc>
          <w:tcPr>
            <w:tcW w:w="3115" w:type="dxa"/>
          </w:tcPr>
          <w:p w14:paraId="659A18B1" w14:textId="77777777" w:rsidR="001E0DA6" w:rsidRDefault="001E0DA6" w:rsidP="00310AF4">
            <w:pPr>
              <w:rPr>
                <w:lang w:val="en-US"/>
              </w:rPr>
            </w:pPr>
          </w:p>
        </w:tc>
      </w:tr>
      <w:bookmarkEnd w:id="6"/>
      <w:tr w:rsidR="00680EC6" w14:paraId="2D859BB1" w14:textId="77777777" w:rsidTr="00310AF4">
        <w:tc>
          <w:tcPr>
            <w:tcW w:w="3115" w:type="dxa"/>
          </w:tcPr>
          <w:p w14:paraId="65A36DEE" w14:textId="4F801DA3" w:rsidR="00680EC6" w:rsidRDefault="000C0FA4" w:rsidP="00310AF4">
            <w:pPr>
              <w:rPr>
                <w:lang w:val="en-US"/>
              </w:rPr>
            </w:pPr>
            <w:r>
              <w:rPr>
                <w:lang w:val="en-US"/>
              </w:rPr>
              <w:t>First n</w:t>
            </w:r>
            <w:r w:rsidR="00930980">
              <w:rPr>
                <w:lang w:val="en-US"/>
              </w:rPr>
              <w:t>ame input box</w:t>
            </w:r>
          </w:p>
        </w:tc>
        <w:tc>
          <w:tcPr>
            <w:tcW w:w="3115" w:type="dxa"/>
          </w:tcPr>
          <w:p w14:paraId="49BD1E6C" w14:textId="7552DE3E" w:rsidR="00680EC6" w:rsidRDefault="00930980" w:rsidP="00310AF4">
            <w:pPr>
              <w:rPr>
                <w:lang w:val="en-US"/>
              </w:rPr>
            </w:pPr>
            <w:r>
              <w:rPr>
                <w:lang w:val="en-US"/>
              </w:rPr>
              <w:t>‘First name’ (in grey)</w:t>
            </w:r>
            <w:r>
              <w:rPr>
                <w:lang w:val="en-US"/>
              </w:rPr>
              <w:br/>
            </w:r>
            <w:r w:rsidR="00081655">
              <w:rPr>
                <w:lang w:val="en-US"/>
              </w:rPr>
              <w:t>Line underneath ‘First name’ for user to enter their name into</w:t>
            </w:r>
          </w:p>
        </w:tc>
        <w:tc>
          <w:tcPr>
            <w:tcW w:w="3115" w:type="dxa"/>
          </w:tcPr>
          <w:p w14:paraId="774502B4" w14:textId="17D61F77" w:rsidR="00680EC6" w:rsidRDefault="000C0FA4" w:rsidP="00310AF4">
            <w:pPr>
              <w:rPr>
                <w:lang w:val="en-US"/>
              </w:rPr>
            </w:pPr>
            <w:r>
              <w:rPr>
                <w:lang w:val="en-US"/>
              </w:rPr>
              <w:t>Limited to 30 characters</w:t>
            </w:r>
          </w:p>
        </w:tc>
      </w:tr>
      <w:tr w:rsidR="000C0FA4" w14:paraId="13CB42AA" w14:textId="77777777" w:rsidTr="00310AF4">
        <w:tc>
          <w:tcPr>
            <w:tcW w:w="3115" w:type="dxa"/>
          </w:tcPr>
          <w:p w14:paraId="00279625" w14:textId="227A3561" w:rsidR="000C0FA4" w:rsidRDefault="000C0FA4" w:rsidP="000C0FA4">
            <w:pPr>
              <w:rPr>
                <w:lang w:val="en-US"/>
              </w:rPr>
            </w:pPr>
            <w:r>
              <w:rPr>
                <w:lang w:val="en-US"/>
              </w:rPr>
              <w:t>Last name input box</w:t>
            </w:r>
          </w:p>
        </w:tc>
        <w:tc>
          <w:tcPr>
            <w:tcW w:w="3115" w:type="dxa"/>
          </w:tcPr>
          <w:p w14:paraId="09B7B9C7" w14:textId="0C04AE7A" w:rsidR="000C0FA4" w:rsidRDefault="000C0FA4" w:rsidP="000C0FA4">
            <w:pPr>
              <w:rPr>
                <w:lang w:val="en-US"/>
              </w:rPr>
            </w:pPr>
            <w:r>
              <w:rPr>
                <w:lang w:val="en-US"/>
              </w:rPr>
              <w:t>‘Last name’ (in grey)</w:t>
            </w:r>
            <w:r>
              <w:rPr>
                <w:lang w:val="en-US"/>
              </w:rPr>
              <w:br/>
              <w:t>Line underneath ‘Last name’ for user to enter their name into</w:t>
            </w:r>
          </w:p>
        </w:tc>
        <w:tc>
          <w:tcPr>
            <w:tcW w:w="3115" w:type="dxa"/>
          </w:tcPr>
          <w:p w14:paraId="685EB178" w14:textId="6564D7D4" w:rsidR="000C0FA4" w:rsidRDefault="000C0FA4" w:rsidP="000C0FA4">
            <w:pPr>
              <w:rPr>
                <w:lang w:val="en-US"/>
              </w:rPr>
            </w:pPr>
            <w:r>
              <w:rPr>
                <w:lang w:val="en-US"/>
              </w:rPr>
              <w:t xml:space="preserve">Limited to </w:t>
            </w:r>
            <w:r w:rsidR="00850BE9">
              <w:rPr>
                <w:lang w:val="en-US"/>
              </w:rPr>
              <w:t>30</w:t>
            </w:r>
            <w:r>
              <w:rPr>
                <w:lang w:val="en-US"/>
              </w:rPr>
              <w:t xml:space="preserve"> characters</w:t>
            </w:r>
          </w:p>
        </w:tc>
      </w:tr>
      <w:tr w:rsidR="000C0FA4" w14:paraId="260F97AD" w14:textId="77777777" w:rsidTr="00310AF4">
        <w:tc>
          <w:tcPr>
            <w:tcW w:w="3115" w:type="dxa"/>
          </w:tcPr>
          <w:p w14:paraId="45E425C1" w14:textId="77777777" w:rsidR="000C0FA4" w:rsidRDefault="000C0FA4" w:rsidP="000C0FA4">
            <w:pPr>
              <w:rPr>
                <w:lang w:val="en-US"/>
              </w:rPr>
            </w:pPr>
            <w:r>
              <w:rPr>
                <w:lang w:val="en-US"/>
              </w:rPr>
              <w:t>Email input box</w:t>
            </w:r>
          </w:p>
        </w:tc>
        <w:tc>
          <w:tcPr>
            <w:tcW w:w="3115" w:type="dxa"/>
          </w:tcPr>
          <w:p w14:paraId="5C89347A" w14:textId="0800DC39" w:rsidR="000C0FA4" w:rsidRDefault="007E0E5C" w:rsidP="000C0FA4">
            <w:pPr>
              <w:rPr>
                <w:lang w:val="en-US"/>
              </w:rPr>
            </w:pPr>
            <w:r>
              <w:rPr>
                <w:lang w:val="en-US"/>
              </w:rPr>
              <w:t>‘</w:t>
            </w:r>
            <w:r w:rsidR="000C0FA4">
              <w:rPr>
                <w:lang w:val="en-US"/>
              </w:rPr>
              <w:t>Email</w:t>
            </w:r>
            <w:r>
              <w:rPr>
                <w:lang w:val="en-US"/>
              </w:rPr>
              <w:t>’</w:t>
            </w:r>
            <w:r w:rsidR="000C0FA4">
              <w:rPr>
                <w:lang w:val="en-US"/>
              </w:rPr>
              <w:t xml:space="preserve"> (in grey)</w:t>
            </w:r>
            <w:r w:rsidR="000C0FA4">
              <w:rPr>
                <w:lang w:val="en-US"/>
              </w:rPr>
              <w:br/>
              <w:t>Line underneath ‘Email’ for user to enter their email into</w:t>
            </w:r>
          </w:p>
        </w:tc>
        <w:tc>
          <w:tcPr>
            <w:tcW w:w="3115" w:type="dxa"/>
          </w:tcPr>
          <w:p w14:paraId="16AF2495" w14:textId="77777777" w:rsidR="000C0FA4" w:rsidRDefault="000C0FA4" w:rsidP="000C0FA4">
            <w:pPr>
              <w:rPr>
                <w:lang w:val="en-US"/>
              </w:rPr>
            </w:pPr>
            <w:r>
              <w:rPr>
                <w:lang w:val="en-US"/>
              </w:rPr>
              <w:t xml:space="preserve">-checks with the </w:t>
            </w:r>
            <w:proofErr w:type="spellStart"/>
            <w:r>
              <w:rPr>
                <w:lang w:val="en-US"/>
              </w:rPr>
              <w:t>MailAddress</w:t>
            </w:r>
            <w:proofErr w:type="spellEnd"/>
            <w:r>
              <w:rPr>
                <w:lang w:val="en-US"/>
              </w:rPr>
              <w:t xml:space="preserve"> class (C#) if email is valid</w:t>
            </w:r>
            <w:del w:id="7" w:author="Emily Dennie" w:date="2022-09-19T16:10:00Z">
              <w:r w:rsidDel="00B73249">
                <w:rPr>
                  <w:lang w:val="en-US"/>
                </w:rPr>
                <w:delText xml:space="preserve"> </w:delText>
              </w:r>
            </w:del>
          </w:p>
          <w:p w14:paraId="581B300F" w14:textId="1E467CA3" w:rsidR="000C0FA4" w:rsidRPr="00F42D9C" w:rsidRDefault="00850BE9" w:rsidP="000C0FA4">
            <w:pPr>
              <w:rPr>
                <w:lang w:val="en-US"/>
              </w:rPr>
            </w:pPr>
            <w:r>
              <w:rPr>
                <w:lang w:val="en-US"/>
              </w:rPr>
              <w:t>-limited to 50 characters</w:t>
            </w:r>
          </w:p>
        </w:tc>
      </w:tr>
      <w:tr w:rsidR="00850BE9" w:rsidRPr="00850BE9" w14:paraId="35CCDB8D" w14:textId="77777777" w:rsidTr="00310AF4">
        <w:tc>
          <w:tcPr>
            <w:tcW w:w="3115" w:type="dxa"/>
          </w:tcPr>
          <w:p w14:paraId="5114C107" w14:textId="6BEB4861" w:rsidR="00850BE9" w:rsidRPr="00850BE9" w:rsidRDefault="00850BE9" w:rsidP="00850BE9">
            <w:pPr>
              <w:rPr>
                <w:lang w:val="en-US"/>
              </w:rPr>
            </w:pPr>
            <w:r>
              <w:rPr>
                <w:lang w:val="en-US"/>
              </w:rPr>
              <w:t>Confirm Email input box</w:t>
            </w:r>
          </w:p>
        </w:tc>
        <w:tc>
          <w:tcPr>
            <w:tcW w:w="3115" w:type="dxa"/>
          </w:tcPr>
          <w:p w14:paraId="243E18D0" w14:textId="240D2A69" w:rsidR="00850BE9" w:rsidRPr="00850BE9" w:rsidRDefault="007E0E5C" w:rsidP="00850BE9">
            <w:pPr>
              <w:rPr>
                <w:lang w:val="en-US"/>
              </w:rPr>
            </w:pPr>
            <w:r>
              <w:rPr>
                <w:lang w:val="en-US"/>
              </w:rPr>
              <w:t>‘</w:t>
            </w:r>
            <w:r w:rsidR="00850BE9">
              <w:rPr>
                <w:lang w:val="en-US"/>
              </w:rPr>
              <w:t xml:space="preserve">Confirm </w:t>
            </w:r>
            <w:r>
              <w:rPr>
                <w:lang w:val="en-US"/>
              </w:rPr>
              <w:t>e</w:t>
            </w:r>
            <w:r w:rsidR="00850BE9">
              <w:rPr>
                <w:lang w:val="en-US"/>
              </w:rPr>
              <w:t>mail</w:t>
            </w:r>
            <w:r>
              <w:rPr>
                <w:lang w:val="en-US"/>
              </w:rPr>
              <w:t>’</w:t>
            </w:r>
            <w:r w:rsidR="00850BE9">
              <w:rPr>
                <w:lang w:val="en-US"/>
              </w:rPr>
              <w:t xml:space="preserve"> (in grey)</w:t>
            </w:r>
            <w:r w:rsidR="00850BE9">
              <w:rPr>
                <w:lang w:val="en-US"/>
              </w:rPr>
              <w:br/>
              <w:t>Line underneath ‘</w:t>
            </w:r>
            <w:r>
              <w:rPr>
                <w:lang w:val="en-US"/>
              </w:rPr>
              <w:t>Confirm E</w:t>
            </w:r>
            <w:r w:rsidR="00850BE9">
              <w:rPr>
                <w:lang w:val="en-US"/>
              </w:rPr>
              <w:t>mail’ for user to enter their email into</w:t>
            </w:r>
          </w:p>
        </w:tc>
        <w:tc>
          <w:tcPr>
            <w:tcW w:w="3115" w:type="dxa"/>
          </w:tcPr>
          <w:p w14:paraId="7B5FE7BA" w14:textId="77777777" w:rsidR="00850BE9" w:rsidRDefault="00850BE9" w:rsidP="00850BE9">
            <w:pPr>
              <w:rPr>
                <w:lang w:val="en-US"/>
              </w:rPr>
            </w:pPr>
            <w:r>
              <w:rPr>
                <w:lang w:val="en-US"/>
              </w:rPr>
              <w:t xml:space="preserve">-checks with the </w:t>
            </w:r>
            <w:proofErr w:type="spellStart"/>
            <w:r>
              <w:rPr>
                <w:lang w:val="en-US"/>
              </w:rPr>
              <w:t>MailAddress</w:t>
            </w:r>
            <w:proofErr w:type="spellEnd"/>
            <w:r>
              <w:rPr>
                <w:lang w:val="en-US"/>
              </w:rPr>
              <w:t xml:space="preserve"> class (C#) if email is valid</w:t>
            </w:r>
            <w:del w:id="8" w:author="Emily Dennie" w:date="2022-09-19T16:10:00Z">
              <w:r w:rsidDel="00B73249">
                <w:rPr>
                  <w:lang w:val="en-US"/>
                </w:rPr>
                <w:delText xml:space="preserve"> </w:delText>
              </w:r>
            </w:del>
          </w:p>
          <w:p w14:paraId="2949CD79" w14:textId="77777777" w:rsidR="00850BE9" w:rsidRDefault="00850BE9" w:rsidP="00850BE9">
            <w:pPr>
              <w:rPr>
                <w:lang w:val="en-US"/>
              </w:rPr>
            </w:pPr>
            <w:r>
              <w:rPr>
                <w:lang w:val="en-US"/>
              </w:rPr>
              <w:t>-limited to 50 characters</w:t>
            </w:r>
          </w:p>
          <w:p w14:paraId="7D4AB348" w14:textId="714DFEA1" w:rsidR="00850BE9" w:rsidRPr="00850BE9" w:rsidRDefault="00850BE9" w:rsidP="00850BE9">
            <w:pPr>
              <w:rPr>
                <w:lang w:val="en-US"/>
              </w:rPr>
            </w:pPr>
            <w:r>
              <w:rPr>
                <w:lang w:val="en-US"/>
              </w:rPr>
              <w:t>-has to match email in the ‘email input box’</w:t>
            </w:r>
          </w:p>
        </w:tc>
      </w:tr>
      <w:tr w:rsidR="00214720" w:rsidRPr="009066B7" w14:paraId="585B509B" w14:textId="77777777" w:rsidTr="00310AF4">
        <w:tc>
          <w:tcPr>
            <w:tcW w:w="3115" w:type="dxa"/>
          </w:tcPr>
          <w:p w14:paraId="2A9CF832" w14:textId="77777777" w:rsidR="00214720" w:rsidRDefault="00214720" w:rsidP="00310AF4">
            <w:pPr>
              <w:rPr>
                <w:lang w:val="en-US"/>
              </w:rPr>
            </w:pPr>
            <w:r>
              <w:rPr>
                <w:lang w:val="en-US"/>
              </w:rPr>
              <w:t>Password input box</w:t>
            </w:r>
          </w:p>
        </w:tc>
        <w:tc>
          <w:tcPr>
            <w:tcW w:w="3115" w:type="dxa"/>
          </w:tcPr>
          <w:p w14:paraId="62EA6C41" w14:textId="77777777" w:rsidR="00214720" w:rsidRDefault="00214720" w:rsidP="00310AF4">
            <w:pPr>
              <w:rPr>
                <w:lang w:val="en-US"/>
              </w:rPr>
            </w:pPr>
            <w:r>
              <w:rPr>
                <w:lang w:val="en-US"/>
              </w:rPr>
              <w:t>‘Password’ (in grey)</w:t>
            </w:r>
            <w:r>
              <w:rPr>
                <w:lang w:val="en-US"/>
              </w:rPr>
              <w:br/>
              <w:t xml:space="preserve">Line underneath ‘Password’ for user to enter their email into </w:t>
            </w:r>
          </w:p>
        </w:tc>
        <w:tc>
          <w:tcPr>
            <w:tcW w:w="3115" w:type="dxa"/>
          </w:tcPr>
          <w:p w14:paraId="5647EE80" w14:textId="77777777" w:rsidR="00214720" w:rsidRDefault="00214720" w:rsidP="00310AF4">
            <w:pPr>
              <w:rPr>
                <w:lang w:val="en-US"/>
              </w:rPr>
            </w:pPr>
            <w:r>
              <w:rPr>
                <w:lang w:val="en-US"/>
              </w:rPr>
              <w:t>-password must:</w:t>
            </w:r>
          </w:p>
          <w:p w14:paraId="20958C21" w14:textId="77777777" w:rsidR="00214720" w:rsidRDefault="00214720" w:rsidP="00310AF4">
            <w:pPr>
              <w:rPr>
                <w:lang w:val="en-US"/>
              </w:rPr>
            </w:pPr>
            <w:r>
              <w:rPr>
                <w:lang w:val="en-US"/>
              </w:rPr>
              <w:t>-have at least one lowercase, one uppercase, one number and one character</w:t>
            </w:r>
          </w:p>
          <w:p w14:paraId="242D897C" w14:textId="77777777" w:rsidR="00214720" w:rsidRDefault="00214720" w:rsidP="00310AF4">
            <w:pPr>
              <w:rPr>
                <w:lang w:val="en-US"/>
              </w:rPr>
            </w:pPr>
            <w:r>
              <w:rPr>
                <w:lang w:val="en-US"/>
              </w:rPr>
              <w:lastRenderedPageBreak/>
              <w:t>-at least 8 characters long</w:t>
            </w:r>
          </w:p>
          <w:p w14:paraId="02001612" w14:textId="77777777" w:rsidR="00214720" w:rsidRPr="009066B7" w:rsidRDefault="00214720" w:rsidP="00310AF4">
            <w:pPr>
              <w:rPr>
                <w:lang w:val="en-US"/>
              </w:rPr>
            </w:pPr>
            <w:r>
              <w:rPr>
                <w:lang w:val="en-US"/>
              </w:rPr>
              <w:t>-limited to 60 characters</w:t>
            </w:r>
          </w:p>
        </w:tc>
      </w:tr>
      <w:tr w:rsidR="00850BE9" w14:paraId="0F55F7B7" w14:textId="77777777" w:rsidTr="00310AF4">
        <w:tc>
          <w:tcPr>
            <w:tcW w:w="3115" w:type="dxa"/>
          </w:tcPr>
          <w:p w14:paraId="3F3A94B9" w14:textId="602A7E3D" w:rsidR="00850BE9" w:rsidRDefault="00214720" w:rsidP="00850BE9">
            <w:pPr>
              <w:rPr>
                <w:lang w:val="en-US"/>
              </w:rPr>
            </w:pPr>
            <w:r>
              <w:rPr>
                <w:lang w:val="en-US"/>
              </w:rPr>
              <w:lastRenderedPageBreak/>
              <w:t>Confirm p</w:t>
            </w:r>
            <w:r w:rsidR="00850BE9">
              <w:rPr>
                <w:lang w:val="en-US"/>
              </w:rPr>
              <w:t>assword input box</w:t>
            </w:r>
          </w:p>
        </w:tc>
        <w:tc>
          <w:tcPr>
            <w:tcW w:w="3115" w:type="dxa"/>
          </w:tcPr>
          <w:p w14:paraId="456864FC" w14:textId="2DD9B1A0" w:rsidR="00850BE9" w:rsidRDefault="00850BE9" w:rsidP="00850BE9">
            <w:pPr>
              <w:rPr>
                <w:lang w:val="en-US"/>
              </w:rPr>
            </w:pPr>
            <w:r>
              <w:rPr>
                <w:lang w:val="en-US"/>
              </w:rPr>
              <w:t>‘</w:t>
            </w:r>
            <w:r w:rsidR="00214720">
              <w:rPr>
                <w:lang w:val="en-US"/>
              </w:rPr>
              <w:t>Confirm p</w:t>
            </w:r>
            <w:r>
              <w:rPr>
                <w:lang w:val="en-US"/>
              </w:rPr>
              <w:t>assword’ (in grey)</w:t>
            </w:r>
            <w:r>
              <w:rPr>
                <w:lang w:val="en-US"/>
              </w:rPr>
              <w:br/>
              <w:t>Line underneath ‘</w:t>
            </w:r>
            <w:r w:rsidR="00214720">
              <w:rPr>
                <w:lang w:val="en-US"/>
              </w:rPr>
              <w:t>Confirm p</w:t>
            </w:r>
            <w:r>
              <w:rPr>
                <w:lang w:val="en-US"/>
              </w:rPr>
              <w:t xml:space="preserve">assword’ for user to enter their email into </w:t>
            </w:r>
          </w:p>
        </w:tc>
        <w:tc>
          <w:tcPr>
            <w:tcW w:w="3115" w:type="dxa"/>
          </w:tcPr>
          <w:p w14:paraId="50F6E0FA" w14:textId="77777777" w:rsidR="00850BE9" w:rsidRDefault="00850BE9" w:rsidP="00850BE9">
            <w:pPr>
              <w:rPr>
                <w:lang w:val="en-US"/>
              </w:rPr>
            </w:pPr>
            <w:r>
              <w:rPr>
                <w:lang w:val="en-US"/>
              </w:rPr>
              <w:t>-password must:</w:t>
            </w:r>
          </w:p>
          <w:p w14:paraId="01712440" w14:textId="7C7BA77A" w:rsidR="003D38C2" w:rsidRDefault="00850BE9" w:rsidP="003D38C2">
            <w:pPr>
              <w:rPr>
                <w:lang w:val="en-US"/>
              </w:rPr>
            </w:pPr>
            <w:r>
              <w:rPr>
                <w:lang w:val="en-US"/>
              </w:rPr>
              <w:t>-have at least one lowercase, one uppercase, one number and one character</w:t>
            </w:r>
          </w:p>
          <w:p w14:paraId="698E948C" w14:textId="77777777" w:rsidR="00850BE9" w:rsidRDefault="00850BE9" w:rsidP="00850BE9">
            <w:pPr>
              <w:rPr>
                <w:lang w:val="en-US"/>
              </w:rPr>
            </w:pPr>
            <w:r>
              <w:rPr>
                <w:lang w:val="en-US"/>
              </w:rPr>
              <w:t>-at least 8 characters long</w:t>
            </w:r>
          </w:p>
          <w:p w14:paraId="35B9E9B1" w14:textId="77777777" w:rsidR="00850BE9" w:rsidRDefault="003D38C2" w:rsidP="00850BE9">
            <w:pPr>
              <w:rPr>
                <w:lang w:val="en-US"/>
              </w:rPr>
            </w:pPr>
            <w:r>
              <w:rPr>
                <w:lang w:val="en-US"/>
              </w:rPr>
              <w:t xml:space="preserve">-limited to </w:t>
            </w:r>
            <w:r w:rsidR="009811BF">
              <w:rPr>
                <w:lang w:val="en-US"/>
              </w:rPr>
              <w:t>60 characters</w:t>
            </w:r>
          </w:p>
          <w:p w14:paraId="1DE5AE21" w14:textId="79165F93" w:rsidR="00214720" w:rsidRPr="009066B7" w:rsidRDefault="00214720" w:rsidP="00850BE9">
            <w:pPr>
              <w:rPr>
                <w:lang w:val="en-US"/>
              </w:rPr>
            </w:pPr>
            <w:r>
              <w:rPr>
                <w:lang w:val="en-US"/>
              </w:rPr>
              <w:t>-must match password given in the ‘password input box’</w:t>
            </w:r>
          </w:p>
        </w:tc>
      </w:tr>
      <w:tr w:rsidR="00850BE9" w14:paraId="45FC45B4" w14:textId="77777777" w:rsidTr="00310AF4">
        <w:tc>
          <w:tcPr>
            <w:tcW w:w="3115" w:type="dxa"/>
          </w:tcPr>
          <w:p w14:paraId="700CE525" w14:textId="4F7B6059" w:rsidR="00850BE9" w:rsidRDefault="00214720" w:rsidP="00850BE9">
            <w:pPr>
              <w:rPr>
                <w:lang w:val="en-US"/>
              </w:rPr>
            </w:pPr>
            <w:r>
              <w:rPr>
                <w:lang w:val="en-US"/>
              </w:rPr>
              <w:t xml:space="preserve">Next </w:t>
            </w:r>
            <w:r w:rsidR="00850BE9">
              <w:rPr>
                <w:lang w:val="en-US"/>
              </w:rPr>
              <w:t>Button</w:t>
            </w:r>
          </w:p>
        </w:tc>
        <w:tc>
          <w:tcPr>
            <w:tcW w:w="3115" w:type="dxa"/>
          </w:tcPr>
          <w:p w14:paraId="39BFA917" w14:textId="1C0EA460" w:rsidR="00850BE9" w:rsidRDefault="00214720" w:rsidP="00850BE9">
            <w:pPr>
              <w:rPr>
                <w:lang w:val="en-US"/>
              </w:rPr>
            </w:pPr>
            <w:r>
              <w:rPr>
                <w:lang w:val="en-US"/>
              </w:rPr>
              <w:t>Grey</w:t>
            </w:r>
            <w:r w:rsidR="00850BE9">
              <w:rPr>
                <w:lang w:val="en-US"/>
              </w:rPr>
              <w:t xml:space="preserve"> button (centered) </w:t>
            </w:r>
            <w:r w:rsidR="00850BE9">
              <w:rPr>
                <w:lang w:val="en-US"/>
              </w:rPr>
              <w:br/>
              <w:t>Text: ‘</w:t>
            </w:r>
            <w:r>
              <w:rPr>
                <w:lang w:val="en-US"/>
              </w:rPr>
              <w:t>Next</w:t>
            </w:r>
            <w:r w:rsidR="00850BE9">
              <w:rPr>
                <w:lang w:val="en-US"/>
              </w:rPr>
              <w:t xml:space="preserve">’ in </w:t>
            </w:r>
            <w:r>
              <w:rPr>
                <w:lang w:val="en-US"/>
              </w:rPr>
              <w:t>black</w:t>
            </w:r>
          </w:p>
        </w:tc>
        <w:tc>
          <w:tcPr>
            <w:tcW w:w="3115" w:type="dxa"/>
          </w:tcPr>
          <w:p w14:paraId="6A26009C" w14:textId="77777777" w:rsidR="00850BE9" w:rsidRDefault="000723A5" w:rsidP="00850BE9">
            <w:pPr>
              <w:rPr>
                <w:lang w:val="en-US"/>
              </w:rPr>
            </w:pPr>
            <w:r>
              <w:rPr>
                <w:lang w:val="en-US"/>
              </w:rPr>
              <w:t>-</w:t>
            </w:r>
            <w:r w:rsidR="00214720">
              <w:rPr>
                <w:lang w:val="en-US"/>
              </w:rPr>
              <w:t xml:space="preserve">Makes sure all </w:t>
            </w:r>
            <w:r>
              <w:rPr>
                <w:lang w:val="en-US"/>
              </w:rPr>
              <w:t xml:space="preserve">the fields are filled according to their validation </w:t>
            </w:r>
          </w:p>
          <w:p w14:paraId="08C69985" w14:textId="40AD8799" w:rsidR="000723A5" w:rsidRDefault="000723A5" w:rsidP="000723A5">
            <w:pPr>
              <w:rPr>
                <w:lang w:val="en-US"/>
              </w:rPr>
            </w:pPr>
            <w:r>
              <w:rPr>
                <w:lang w:val="en-US"/>
              </w:rPr>
              <w:t>-</w:t>
            </w:r>
            <w:r w:rsidR="00427698">
              <w:rPr>
                <w:lang w:val="en-US"/>
              </w:rPr>
              <w:t xml:space="preserve">takes user to the </w:t>
            </w:r>
          </w:p>
        </w:tc>
      </w:tr>
      <w:tr w:rsidR="00850BE9" w14:paraId="708FC578" w14:textId="77777777" w:rsidTr="00310AF4">
        <w:tc>
          <w:tcPr>
            <w:tcW w:w="3115" w:type="dxa"/>
          </w:tcPr>
          <w:p w14:paraId="7A0AE1AE" w14:textId="77777777" w:rsidR="00850BE9" w:rsidRDefault="00850BE9" w:rsidP="00850BE9">
            <w:pPr>
              <w:rPr>
                <w:lang w:val="en-US"/>
              </w:rPr>
            </w:pPr>
            <w:r>
              <w:rPr>
                <w:lang w:val="en-US"/>
              </w:rPr>
              <w:t>Create a new account text</w:t>
            </w:r>
          </w:p>
        </w:tc>
        <w:tc>
          <w:tcPr>
            <w:tcW w:w="3115" w:type="dxa"/>
          </w:tcPr>
          <w:p w14:paraId="0E80C181" w14:textId="77777777" w:rsidR="00850BE9" w:rsidRDefault="00850BE9" w:rsidP="00850BE9">
            <w:pPr>
              <w:rPr>
                <w:lang w:val="en-US"/>
              </w:rPr>
            </w:pPr>
            <w:r>
              <w:rPr>
                <w:lang w:val="en-US"/>
              </w:rPr>
              <w:t>‘Create a new account’</w:t>
            </w:r>
          </w:p>
          <w:p w14:paraId="7C8C3DEA" w14:textId="77777777" w:rsidR="00850BE9" w:rsidRDefault="00850BE9" w:rsidP="00850BE9">
            <w:pPr>
              <w:rPr>
                <w:lang w:val="en-US"/>
              </w:rPr>
            </w:pPr>
            <w:r>
              <w:rPr>
                <w:lang w:val="en-US"/>
              </w:rPr>
              <w:t>In blue, centered</w:t>
            </w:r>
          </w:p>
        </w:tc>
        <w:tc>
          <w:tcPr>
            <w:tcW w:w="3115" w:type="dxa"/>
          </w:tcPr>
          <w:p w14:paraId="2B3021DC" w14:textId="77777777" w:rsidR="00850BE9" w:rsidRDefault="00850BE9" w:rsidP="00850BE9">
            <w:pPr>
              <w:rPr>
                <w:lang w:val="en-US"/>
              </w:rPr>
            </w:pPr>
            <w:r>
              <w:rPr>
                <w:lang w:val="en-US"/>
              </w:rPr>
              <w:t>Link to take users to the ‘Create an Account’ flow</w:t>
            </w:r>
          </w:p>
        </w:tc>
      </w:tr>
      <w:tr w:rsidR="0093205C" w:rsidRPr="009066B7" w14:paraId="30DEDAB8" w14:textId="77777777" w:rsidTr="0093205C">
        <w:trPr>
          <w:trHeight w:val="305"/>
        </w:trPr>
        <w:tc>
          <w:tcPr>
            <w:tcW w:w="3115" w:type="dxa"/>
            <w:shd w:val="clear" w:color="auto" w:fill="AEAAAA" w:themeFill="background2" w:themeFillShade="BF"/>
          </w:tcPr>
          <w:p w14:paraId="218A1EC4" w14:textId="02372EDE" w:rsidR="0093205C" w:rsidRPr="0093205C" w:rsidRDefault="0093205C" w:rsidP="00310AF4">
            <w:pPr>
              <w:rPr>
                <w:b/>
                <w:bCs/>
                <w:lang w:val="en-US"/>
              </w:rPr>
            </w:pPr>
            <w:r w:rsidRPr="0093205C">
              <w:rPr>
                <w:b/>
                <w:bCs/>
                <w:lang w:val="en-US"/>
              </w:rPr>
              <w:t>Medical Details</w:t>
            </w:r>
          </w:p>
        </w:tc>
        <w:tc>
          <w:tcPr>
            <w:tcW w:w="3115" w:type="dxa"/>
            <w:shd w:val="clear" w:color="auto" w:fill="AEAAAA" w:themeFill="background2" w:themeFillShade="BF"/>
          </w:tcPr>
          <w:p w14:paraId="4ACB06EA" w14:textId="77777777" w:rsidR="0093205C" w:rsidRDefault="0093205C" w:rsidP="00310AF4">
            <w:pPr>
              <w:rPr>
                <w:lang w:val="en-US"/>
              </w:rPr>
            </w:pPr>
          </w:p>
        </w:tc>
        <w:tc>
          <w:tcPr>
            <w:tcW w:w="3115" w:type="dxa"/>
            <w:shd w:val="clear" w:color="auto" w:fill="AEAAAA" w:themeFill="background2" w:themeFillShade="BF"/>
          </w:tcPr>
          <w:p w14:paraId="69D5244F" w14:textId="77777777" w:rsidR="0093205C" w:rsidRPr="009066B7" w:rsidRDefault="0093205C" w:rsidP="0093205C">
            <w:pPr>
              <w:rPr>
                <w:lang w:val="en-US"/>
              </w:rPr>
            </w:pPr>
          </w:p>
        </w:tc>
      </w:tr>
      <w:tr w:rsidR="00514137" w14:paraId="0A44D365" w14:textId="77777777" w:rsidTr="00310AF4">
        <w:tc>
          <w:tcPr>
            <w:tcW w:w="3115" w:type="dxa"/>
          </w:tcPr>
          <w:p w14:paraId="796BA37A" w14:textId="77777777" w:rsidR="00514137" w:rsidRDefault="00514137" w:rsidP="00310AF4">
            <w:pPr>
              <w:rPr>
                <w:lang w:val="en-US"/>
              </w:rPr>
            </w:pPr>
            <w:r>
              <w:rPr>
                <w:lang w:val="en-US"/>
              </w:rPr>
              <w:t xml:space="preserve">Title </w:t>
            </w:r>
          </w:p>
        </w:tc>
        <w:tc>
          <w:tcPr>
            <w:tcW w:w="3115" w:type="dxa"/>
          </w:tcPr>
          <w:p w14:paraId="316B7F39" w14:textId="77777777" w:rsidR="00514137" w:rsidRDefault="00514137" w:rsidP="00310AF4">
            <w:pPr>
              <w:rPr>
                <w:lang w:val="en-US"/>
              </w:rPr>
            </w:pPr>
            <w:r>
              <w:rPr>
                <w:lang w:val="en-US"/>
              </w:rPr>
              <w:t>Chronically Tracking (centered)</w:t>
            </w:r>
          </w:p>
        </w:tc>
        <w:tc>
          <w:tcPr>
            <w:tcW w:w="3115" w:type="dxa"/>
          </w:tcPr>
          <w:p w14:paraId="03FC89F3" w14:textId="77777777" w:rsidR="00514137" w:rsidRDefault="00514137" w:rsidP="00310AF4">
            <w:pPr>
              <w:rPr>
                <w:lang w:val="en-US"/>
              </w:rPr>
            </w:pPr>
          </w:p>
        </w:tc>
      </w:tr>
      <w:tr w:rsidR="00514137" w14:paraId="3BA09E9F" w14:textId="77777777" w:rsidTr="00310AF4">
        <w:tc>
          <w:tcPr>
            <w:tcW w:w="3115" w:type="dxa"/>
          </w:tcPr>
          <w:p w14:paraId="0D6E924D" w14:textId="77777777" w:rsidR="00514137" w:rsidRDefault="00514137" w:rsidP="00310AF4">
            <w:pPr>
              <w:rPr>
                <w:lang w:val="en-US"/>
              </w:rPr>
            </w:pPr>
            <w:r>
              <w:rPr>
                <w:lang w:val="en-US"/>
              </w:rPr>
              <w:t>Page Banner</w:t>
            </w:r>
          </w:p>
        </w:tc>
        <w:tc>
          <w:tcPr>
            <w:tcW w:w="3115" w:type="dxa"/>
          </w:tcPr>
          <w:p w14:paraId="65EF47D2" w14:textId="77777777" w:rsidR="00514137" w:rsidRDefault="00514137" w:rsidP="00310AF4">
            <w:pPr>
              <w:rPr>
                <w:lang w:val="en-US"/>
              </w:rPr>
            </w:pPr>
            <w:r>
              <w:rPr>
                <w:lang w:val="en-US"/>
              </w:rPr>
              <w:t>Sign up (centered, banner is greyed out)</w:t>
            </w:r>
          </w:p>
        </w:tc>
        <w:tc>
          <w:tcPr>
            <w:tcW w:w="3115" w:type="dxa"/>
          </w:tcPr>
          <w:p w14:paraId="27A337CE" w14:textId="77777777" w:rsidR="00514137" w:rsidRDefault="00514137" w:rsidP="00310AF4">
            <w:pPr>
              <w:rPr>
                <w:lang w:val="en-US"/>
              </w:rPr>
            </w:pPr>
          </w:p>
        </w:tc>
      </w:tr>
      <w:tr w:rsidR="0093205C" w:rsidRPr="009066B7" w14:paraId="79127D67" w14:textId="77777777" w:rsidTr="0093205C">
        <w:trPr>
          <w:trHeight w:val="305"/>
        </w:trPr>
        <w:tc>
          <w:tcPr>
            <w:tcW w:w="3115" w:type="dxa"/>
            <w:shd w:val="clear" w:color="auto" w:fill="FFFFFF" w:themeFill="background1"/>
          </w:tcPr>
          <w:p w14:paraId="03987F30" w14:textId="156332CC" w:rsidR="0093205C" w:rsidRPr="0093205C" w:rsidRDefault="00514137" w:rsidP="00310AF4">
            <w:pPr>
              <w:rPr>
                <w:lang w:val="en-US"/>
              </w:rPr>
            </w:pPr>
            <w:r>
              <w:rPr>
                <w:lang w:val="en-US"/>
              </w:rPr>
              <w:t>Label text</w:t>
            </w:r>
          </w:p>
        </w:tc>
        <w:tc>
          <w:tcPr>
            <w:tcW w:w="3115" w:type="dxa"/>
            <w:shd w:val="clear" w:color="auto" w:fill="FFFFFF" w:themeFill="background1"/>
          </w:tcPr>
          <w:p w14:paraId="0C541721" w14:textId="0FE58A98" w:rsidR="0093205C" w:rsidRDefault="00514137" w:rsidP="00310AF4">
            <w:pPr>
              <w:rPr>
                <w:lang w:val="en-US"/>
              </w:rPr>
            </w:pPr>
            <w:r>
              <w:rPr>
                <w:lang w:val="en-US"/>
              </w:rPr>
              <w:t>‘Tell us more about yourself…’</w:t>
            </w:r>
          </w:p>
        </w:tc>
        <w:tc>
          <w:tcPr>
            <w:tcW w:w="3115" w:type="dxa"/>
            <w:shd w:val="clear" w:color="auto" w:fill="FFFFFF" w:themeFill="background1"/>
          </w:tcPr>
          <w:p w14:paraId="1107F36E" w14:textId="77777777" w:rsidR="0093205C" w:rsidRPr="009066B7" w:rsidRDefault="0093205C" w:rsidP="0093205C">
            <w:pPr>
              <w:rPr>
                <w:lang w:val="en-US"/>
              </w:rPr>
            </w:pPr>
          </w:p>
        </w:tc>
      </w:tr>
      <w:tr w:rsidR="001D5D8A" w:rsidRPr="009066B7" w14:paraId="0B5E4C48" w14:textId="77777777" w:rsidTr="0093205C">
        <w:trPr>
          <w:trHeight w:val="305"/>
        </w:trPr>
        <w:tc>
          <w:tcPr>
            <w:tcW w:w="3115" w:type="dxa"/>
            <w:shd w:val="clear" w:color="auto" w:fill="FFFFFF" w:themeFill="background1"/>
          </w:tcPr>
          <w:p w14:paraId="6FFD64D1" w14:textId="1BC85343" w:rsidR="001D5D8A" w:rsidRPr="00692FE2" w:rsidRDefault="001D5D8A" w:rsidP="00310AF4">
            <w:pPr>
              <w:rPr>
                <w:strike/>
                <w:lang w:val="en-US"/>
              </w:rPr>
            </w:pPr>
            <w:r w:rsidRPr="00692FE2">
              <w:rPr>
                <w:strike/>
                <w:lang w:val="en-US"/>
              </w:rPr>
              <w:t>Relation Drop Down</w:t>
            </w:r>
          </w:p>
        </w:tc>
        <w:tc>
          <w:tcPr>
            <w:tcW w:w="3115" w:type="dxa"/>
            <w:shd w:val="clear" w:color="auto" w:fill="FFFFFF" w:themeFill="background1"/>
          </w:tcPr>
          <w:p w14:paraId="49D0FF7E" w14:textId="77777777" w:rsidR="001D5D8A" w:rsidRPr="00692FE2" w:rsidRDefault="001D5D8A" w:rsidP="00310AF4">
            <w:pPr>
              <w:rPr>
                <w:strike/>
                <w:lang w:val="en-US"/>
              </w:rPr>
            </w:pPr>
            <w:r w:rsidRPr="00692FE2">
              <w:rPr>
                <w:strike/>
                <w:lang w:val="en-US"/>
              </w:rPr>
              <w:t>Label: ‘I am a’</w:t>
            </w:r>
          </w:p>
          <w:p w14:paraId="6711A454" w14:textId="48A698EC" w:rsidR="000A1BD5" w:rsidRPr="00692FE2" w:rsidRDefault="001D5D8A" w:rsidP="00310AF4">
            <w:pPr>
              <w:rPr>
                <w:strike/>
                <w:lang w:val="en-US"/>
              </w:rPr>
            </w:pPr>
            <w:r w:rsidRPr="00692FE2">
              <w:rPr>
                <w:strike/>
                <w:lang w:val="en-US"/>
              </w:rPr>
              <w:t>Options: ‘</w:t>
            </w:r>
            <w:r w:rsidR="000A1BD5" w:rsidRPr="00692FE2">
              <w:rPr>
                <w:strike/>
                <w:lang w:val="en-US"/>
              </w:rPr>
              <w:t>Person  tracking own symptoms’, ‘Person tracking another’s symptoms’, ‘other’</w:t>
            </w:r>
          </w:p>
        </w:tc>
        <w:tc>
          <w:tcPr>
            <w:tcW w:w="3115" w:type="dxa"/>
            <w:shd w:val="clear" w:color="auto" w:fill="FFFFFF" w:themeFill="background1"/>
          </w:tcPr>
          <w:p w14:paraId="2ADA14D7" w14:textId="1F1C5A86" w:rsidR="001D5D8A" w:rsidRPr="009066B7" w:rsidRDefault="001D5D8A" w:rsidP="0093205C">
            <w:pPr>
              <w:rPr>
                <w:lang w:val="en-US"/>
              </w:rPr>
            </w:pPr>
          </w:p>
        </w:tc>
      </w:tr>
      <w:tr w:rsidR="00692FE2" w:rsidRPr="009066B7" w14:paraId="6494A02A" w14:textId="77777777" w:rsidTr="0093205C">
        <w:trPr>
          <w:trHeight w:val="305"/>
        </w:trPr>
        <w:tc>
          <w:tcPr>
            <w:tcW w:w="3115" w:type="dxa"/>
            <w:shd w:val="clear" w:color="auto" w:fill="FFFFFF" w:themeFill="background1"/>
          </w:tcPr>
          <w:p w14:paraId="62991588" w14:textId="5D48F3B4" w:rsidR="00692FE2" w:rsidRPr="00692FE2" w:rsidRDefault="00692FE2" w:rsidP="00310AF4">
            <w:pPr>
              <w:rPr>
                <w:lang w:val="en-US"/>
              </w:rPr>
            </w:pPr>
            <w:r>
              <w:rPr>
                <w:lang w:val="en-US"/>
              </w:rPr>
              <w:t>Label Text</w:t>
            </w:r>
          </w:p>
        </w:tc>
        <w:tc>
          <w:tcPr>
            <w:tcW w:w="3115" w:type="dxa"/>
            <w:shd w:val="clear" w:color="auto" w:fill="FFFFFF" w:themeFill="background1"/>
          </w:tcPr>
          <w:p w14:paraId="25DBF5B9" w14:textId="08F80C14" w:rsidR="00692FE2" w:rsidRPr="00692FE2" w:rsidRDefault="00692FE2" w:rsidP="00310AF4">
            <w:pPr>
              <w:rPr>
                <w:lang w:val="en-US"/>
              </w:rPr>
            </w:pPr>
            <w:r>
              <w:rPr>
                <w:lang w:val="en-US"/>
              </w:rPr>
              <w:t>‘</w:t>
            </w:r>
            <w:r w:rsidR="00E55E2B">
              <w:rPr>
                <w:lang w:val="en-US"/>
              </w:rPr>
              <w:t>Diagnoses</w:t>
            </w:r>
            <w:r>
              <w:rPr>
                <w:lang w:val="en-US"/>
              </w:rPr>
              <w:t>’</w:t>
            </w:r>
          </w:p>
        </w:tc>
        <w:tc>
          <w:tcPr>
            <w:tcW w:w="3115" w:type="dxa"/>
            <w:shd w:val="clear" w:color="auto" w:fill="FFFFFF" w:themeFill="background1"/>
          </w:tcPr>
          <w:p w14:paraId="026E8298" w14:textId="77777777" w:rsidR="00692FE2" w:rsidRPr="009066B7" w:rsidRDefault="00692FE2" w:rsidP="0093205C">
            <w:pPr>
              <w:rPr>
                <w:lang w:val="en-US"/>
              </w:rPr>
            </w:pPr>
          </w:p>
        </w:tc>
      </w:tr>
      <w:tr w:rsidR="00E55E2B" w:rsidRPr="009066B7" w14:paraId="37B1B424" w14:textId="77777777" w:rsidTr="0093205C">
        <w:trPr>
          <w:trHeight w:val="305"/>
        </w:trPr>
        <w:tc>
          <w:tcPr>
            <w:tcW w:w="3115" w:type="dxa"/>
            <w:shd w:val="clear" w:color="auto" w:fill="FFFFFF" w:themeFill="background1"/>
          </w:tcPr>
          <w:p w14:paraId="42D36933" w14:textId="51CD4152" w:rsidR="00E55E2B" w:rsidRDefault="00F459D6" w:rsidP="00310AF4">
            <w:pPr>
              <w:rPr>
                <w:lang w:val="en-US"/>
              </w:rPr>
            </w:pPr>
            <w:r>
              <w:rPr>
                <w:lang w:val="en-US"/>
              </w:rPr>
              <w:t>Search Multi-</w:t>
            </w:r>
            <w:r w:rsidR="001A1CFD">
              <w:rPr>
                <w:lang w:val="en-US"/>
              </w:rPr>
              <w:t>Input Field</w:t>
            </w:r>
          </w:p>
        </w:tc>
        <w:tc>
          <w:tcPr>
            <w:tcW w:w="3115" w:type="dxa"/>
            <w:shd w:val="clear" w:color="auto" w:fill="FFFFFF" w:themeFill="background1"/>
          </w:tcPr>
          <w:p w14:paraId="4377B221" w14:textId="53F416FD" w:rsidR="00E55E2B" w:rsidRDefault="00AF432F" w:rsidP="00310AF4">
            <w:pPr>
              <w:rPr>
                <w:lang w:val="en-US"/>
              </w:rPr>
            </w:pPr>
            <w:r>
              <w:rPr>
                <w:lang w:val="en-US"/>
              </w:rPr>
              <w:t>Input Box Field</w:t>
            </w:r>
            <w:r>
              <w:rPr>
                <w:lang w:val="en-US"/>
              </w:rPr>
              <w:br/>
              <w:t xml:space="preserve">Has a compartment for each </w:t>
            </w:r>
            <w:proofErr w:type="gramStart"/>
            <w:r>
              <w:rPr>
                <w:lang w:val="en-US"/>
              </w:rPr>
              <w:t>diagnoses</w:t>
            </w:r>
            <w:proofErr w:type="gramEnd"/>
            <w:r>
              <w:rPr>
                <w:lang w:val="en-US"/>
              </w:rPr>
              <w:t xml:space="preserve">, includes name and </w:t>
            </w:r>
            <w:r w:rsidR="00B54BA3">
              <w:rPr>
                <w:lang w:val="en-US"/>
              </w:rPr>
              <w:t>x button.</w:t>
            </w:r>
          </w:p>
        </w:tc>
        <w:tc>
          <w:tcPr>
            <w:tcW w:w="3115" w:type="dxa"/>
            <w:shd w:val="clear" w:color="auto" w:fill="FFFFFF" w:themeFill="background1"/>
          </w:tcPr>
          <w:p w14:paraId="61F96557" w14:textId="48A30385" w:rsidR="00E55E2B" w:rsidRPr="009066B7" w:rsidRDefault="00B54BA3" w:rsidP="0093205C">
            <w:pPr>
              <w:rPr>
                <w:lang w:val="en-US"/>
              </w:rPr>
            </w:pPr>
            <w:r>
              <w:rPr>
                <w:lang w:val="en-US"/>
              </w:rPr>
              <w:t xml:space="preserve">Allows user to type in diagnosis, which will search the diagnosis </w:t>
            </w:r>
            <w:r w:rsidR="00D40525">
              <w:rPr>
                <w:lang w:val="en-US"/>
              </w:rPr>
              <w:t xml:space="preserve">database, if the name is not found, </w:t>
            </w:r>
            <w:r w:rsidR="00582B03">
              <w:rPr>
                <w:lang w:val="en-US"/>
              </w:rPr>
              <w:t>a new field will be allowed to be added</w:t>
            </w:r>
          </w:p>
        </w:tc>
      </w:tr>
      <w:tr w:rsidR="00582B03" w:rsidRPr="009066B7" w14:paraId="0F7D8743" w14:textId="77777777" w:rsidTr="0093205C">
        <w:trPr>
          <w:trHeight w:val="305"/>
        </w:trPr>
        <w:tc>
          <w:tcPr>
            <w:tcW w:w="3115" w:type="dxa"/>
            <w:shd w:val="clear" w:color="auto" w:fill="FFFFFF" w:themeFill="background1"/>
          </w:tcPr>
          <w:p w14:paraId="187EB7C5" w14:textId="0550FC4F" w:rsidR="00582B03" w:rsidRDefault="00A35197" w:rsidP="00310AF4">
            <w:pPr>
              <w:rPr>
                <w:lang w:val="en-US"/>
              </w:rPr>
            </w:pPr>
            <w:r>
              <w:rPr>
                <w:lang w:val="en-US"/>
              </w:rPr>
              <w:t>Label Text</w:t>
            </w:r>
          </w:p>
        </w:tc>
        <w:tc>
          <w:tcPr>
            <w:tcW w:w="3115" w:type="dxa"/>
            <w:shd w:val="clear" w:color="auto" w:fill="FFFFFF" w:themeFill="background1"/>
          </w:tcPr>
          <w:p w14:paraId="505CCEF1" w14:textId="499FA89E" w:rsidR="00582B03" w:rsidRDefault="00A35197" w:rsidP="00310AF4">
            <w:pPr>
              <w:rPr>
                <w:lang w:val="en-US"/>
              </w:rPr>
            </w:pPr>
            <w:r>
              <w:rPr>
                <w:lang w:val="en-US"/>
              </w:rPr>
              <w:t>‘Medications’</w:t>
            </w:r>
          </w:p>
        </w:tc>
        <w:tc>
          <w:tcPr>
            <w:tcW w:w="3115" w:type="dxa"/>
            <w:shd w:val="clear" w:color="auto" w:fill="FFFFFF" w:themeFill="background1"/>
          </w:tcPr>
          <w:p w14:paraId="137BCD3E" w14:textId="77777777" w:rsidR="00582B03" w:rsidRDefault="00582B03" w:rsidP="0093205C">
            <w:pPr>
              <w:rPr>
                <w:lang w:val="en-US"/>
              </w:rPr>
            </w:pPr>
          </w:p>
        </w:tc>
      </w:tr>
      <w:tr w:rsidR="00A35197" w:rsidRPr="009066B7" w14:paraId="421E28AA" w14:textId="77777777" w:rsidTr="0093205C">
        <w:trPr>
          <w:trHeight w:val="305"/>
        </w:trPr>
        <w:tc>
          <w:tcPr>
            <w:tcW w:w="3115" w:type="dxa"/>
            <w:shd w:val="clear" w:color="auto" w:fill="FFFFFF" w:themeFill="background1"/>
          </w:tcPr>
          <w:p w14:paraId="32522957" w14:textId="39A268AA" w:rsidR="00A35197" w:rsidRDefault="00686D50" w:rsidP="00310AF4">
            <w:pPr>
              <w:rPr>
                <w:lang w:val="en-US"/>
              </w:rPr>
            </w:pPr>
            <w:r>
              <w:rPr>
                <w:lang w:val="en-US"/>
              </w:rPr>
              <w:t>Medication input card</w:t>
            </w:r>
          </w:p>
        </w:tc>
        <w:tc>
          <w:tcPr>
            <w:tcW w:w="3115" w:type="dxa"/>
            <w:shd w:val="clear" w:color="auto" w:fill="FFFFFF" w:themeFill="background1"/>
          </w:tcPr>
          <w:p w14:paraId="1508CAFF" w14:textId="4CE29724" w:rsidR="00A35197" w:rsidRDefault="00686D50" w:rsidP="00310AF4">
            <w:pPr>
              <w:rPr>
                <w:lang w:val="en-US"/>
              </w:rPr>
            </w:pPr>
            <w:r>
              <w:rPr>
                <w:lang w:val="en-US"/>
              </w:rPr>
              <w:t>Box around below inputs labeled with ‘Medication – {name}’</w:t>
            </w:r>
          </w:p>
        </w:tc>
        <w:tc>
          <w:tcPr>
            <w:tcW w:w="3115" w:type="dxa"/>
            <w:shd w:val="clear" w:color="auto" w:fill="FFFFFF" w:themeFill="background1"/>
          </w:tcPr>
          <w:p w14:paraId="0D604AB1" w14:textId="77777777" w:rsidR="00A35197" w:rsidRDefault="00A35197" w:rsidP="0093205C">
            <w:pPr>
              <w:rPr>
                <w:lang w:val="en-US"/>
              </w:rPr>
            </w:pPr>
          </w:p>
        </w:tc>
      </w:tr>
      <w:tr w:rsidR="00686D50" w:rsidRPr="009066B7" w14:paraId="1329C639" w14:textId="77777777" w:rsidTr="0093205C">
        <w:trPr>
          <w:trHeight w:val="305"/>
        </w:trPr>
        <w:tc>
          <w:tcPr>
            <w:tcW w:w="3115" w:type="dxa"/>
            <w:shd w:val="clear" w:color="auto" w:fill="FFFFFF" w:themeFill="background1"/>
          </w:tcPr>
          <w:p w14:paraId="4EBF8D19" w14:textId="043F52B8" w:rsidR="00686D50" w:rsidRDefault="00686D50" w:rsidP="00310AF4">
            <w:pPr>
              <w:rPr>
                <w:lang w:val="en-US"/>
              </w:rPr>
            </w:pPr>
            <w:r>
              <w:rPr>
                <w:lang w:val="en-US"/>
              </w:rPr>
              <w:t>Medication – name of medication input text</w:t>
            </w:r>
          </w:p>
        </w:tc>
        <w:tc>
          <w:tcPr>
            <w:tcW w:w="3115" w:type="dxa"/>
            <w:shd w:val="clear" w:color="auto" w:fill="FFFFFF" w:themeFill="background1"/>
          </w:tcPr>
          <w:p w14:paraId="2594D3F2" w14:textId="639B509E" w:rsidR="00686D50" w:rsidRDefault="00777C5A" w:rsidP="00310AF4">
            <w:pPr>
              <w:rPr>
                <w:lang w:val="en-US"/>
              </w:rPr>
            </w:pPr>
            <w:r>
              <w:rPr>
                <w:lang w:val="en-US"/>
              </w:rPr>
              <w:t>Text: ‘Name of medication’ in grey</w:t>
            </w:r>
            <w:r>
              <w:rPr>
                <w:lang w:val="en-US"/>
              </w:rPr>
              <w:br/>
              <w:t>Line underneath text</w:t>
            </w:r>
          </w:p>
        </w:tc>
        <w:tc>
          <w:tcPr>
            <w:tcW w:w="3115" w:type="dxa"/>
            <w:shd w:val="clear" w:color="auto" w:fill="FFFFFF" w:themeFill="background1"/>
          </w:tcPr>
          <w:p w14:paraId="5993B8EA" w14:textId="443876E4" w:rsidR="00686D50" w:rsidRDefault="000651DE" w:rsidP="0093205C">
            <w:pPr>
              <w:rPr>
                <w:lang w:val="en-US"/>
              </w:rPr>
            </w:pPr>
            <w:r>
              <w:rPr>
                <w:lang w:val="en-US"/>
              </w:rPr>
              <w:t>-limited to 45 characters</w:t>
            </w:r>
          </w:p>
        </w:tc>
      </w:tr>
      <w:tr w:rsidR="000651DE" w:rsidRPr="009066B7" w14:paraId="0C0320A9" w14:textId="77777777" w:rsidTr="0093205C">
        <w:trPr>
          <w:trHeight w:val="305"/>
        </w:trPr>
        <w:tc>
          <w:tcPr>
            <w:tcW w:w="3115" w:type="dxa"/>
            <w:shd w:val="clear" w:color="auto" w:fill="FFFFFF" w:themeFill="background1"/>
          </w:tcPr>
          <w:p w14:paraId="16FC883E" w14:textId="52B885B2" w:rsidR="000651DE" w:rsidRDefault="000651DE" w:rsidP="00310AF4">
            <w:pPr>
              <w:rPr>
                <w:lang w:val="en-US"/>
              </w:rPr>
            </w:pPr>
            <w:r>
              <w:rPr>
                <w:lang w:val="en-US"/>
              </w:rPr>
              <w:t xml:space="preserve">Medication – dosage </w:t>
            </w:r>
          </w:p>
        </w:tc>
        <w:tc>
          <w:tcPr>
            <w:tcW w:w="3115" w:type="dxa"/>
            <w:shd w:val="clear" w:color="auto" w:fill="FFFFFF" w:themeFill="background1"/>
          </w:tcPr>
          <w:p w14:paraId="058C0A43" w14:textId="77777777" w:rsidR="000651DE" w:rsidRDefault="000651DE" w:rsidP="00310AF4">
            <w:pPr>
              <w:rPr>
                <w:lang w:val="en-US"/>
              </w:rPr>
            </w:pPr>
            <w:r>
              <w:rPr>
                <w:lang w:val="en-US"/>
              </w:rPr>
              <w:t>Text: ‘Dosage’</w:t>
            </w:r>
          </w:p>
          <w:p w14:paraId="71037296" w14:textId="73ADC73A" w:rsidR="000651DE" w:rsidRDefault="000651DE" w:rsidP="00310AF4">
            <w:pPr>
              <w:rPr>
                <w:lang w:val="en-US"/>
              </w:rPr>
            </w:pPr>
            <w:r>
              <w:rPr>
                <w:lang w:val="en-US"/>
              </w:rPr>
              <w:t>Line underneath text</w:t>
            </w:r>
          </w:p>
        </w:tc>
        <w:tc>
          <w:tcPr>
            <w:tcW w:w="3115" w:type="dxa"/>
            <w:shd w:val="clear" w:color="auto" w:fill="FFFFFF" w:themeFill="background1"/>
          </w:tcPr>
          <w:p w14:paraId="2C4FC9F2" w14:textId="5A8B4356" w:rsidR="000651DE" w:rsidRDefault="000651DE" w:rsidP="0093205C">
            <w:pPr>
              <w:rPr>
                <w:lang w:val="en-US"/>
              </w:rPr>
            </w:pPr>
            <w:r>
              <w:rPr>
                <w:lang w:val="en-US"/>
              </w:rPr>
              <w:t xml:space="preserve">-limited to </w:t>
            </w:r>
            <w:r w:rsidR="009C5366">
              <w:rPr>
                <w:lang w:val="en-US"/>
              </w:rPr>
              <w:t>30 characters</w:t>
            </w:r>
            <w:r w:rsidR="009C5366">
              <w:rPr>
                <w:lang w:val="en-US"/>
              </w:rPr>
              <w:br/>
            </w:r>
          </w:p>
        </w:tc>
      </w:tr>
      <w:tr w:rsidR="00996B61" w:rsidRPr="009066B7" w14:paraId="28272C6B" w14:textId="77777777" w:rsidTr="0093205C">
        <w:trPr>
          <w:trHeight w:val="305"/>
        </w:trPr>
        <w:tc>
          <w:tcPr>
            <w:tcW w:w="3115" w:type="dxa"/>
            <w:shd w:val="clear" w:color="auto" w:fill="FFFFFF" w:themeFill="background1"/>
          </w:tcPr>
          <w:p w14:paraId="419ABFDB" w14:textId="75413FAA" w:rsidR="00996B61" w:rsidRDefault="00B33AC3" w:rsidP="00310AF4">
            <w:pPr>
              <w:rPr>
                <w:lang w:val="en-US"/>
              </w:rPr>
            </w:pPr>
            <w:r>
              <w:rPr>
                <w:lang w:val="en-US"/>
              </w:rPr>
              <w:t>Medication – date started</w:t>
            </w:r>
          </w:p>
        </w:tc>
        <w:tc>
          <w:tcPr>
            <w:tcW w:w="3115" w:type="dxa"/>
            <w:shd w:val="clear" w:color="auto" w:fill="FFFFFF" w:themeFill="background1"/>
          </w:tcPr>
          <w:p w14:paraId="68BF185C" w14:textId="4F1364C6" w:rsidR="00996B61" w:rsidRDefault="00B33AC3" w:rsidP="00310AF4">
            <w:pPr>
              <w:rPr>
                <w:lang w:val="en-US"/>
              </w:rPr>
            </w:pPr>
            <w:r>
              <w:rPr>
                <w:lang w:val="en-US"/>
              </w:rPr>
              <w:t>Text: ‘Date started’ in grey</w:t>
            </w:r>
            <w:r>
              <w:rPr>
                <w:lang w:val="en-US"/>
              </w:rPr>
              <w:br/>
            </w:r>
            <w:r w:rsidR="00E5586F">
              <w:rPr>
                <w:lang w:val="en-US"/>
              </w:rPr>
              <w:t>Line underneath text</w:t>
            </w:r>
          </w:p>
        </w:tc>
        <w:tc>
          <w:tcPr>
            <w:tcW w:w="3115" w:type="dxa"/>
            <w:shd w:val="clear" w:color="auto" w:fill="FFFFFF" w:themeFill="background1"/>
          </w:tcPr>
          <w:p w14:paraId="06167F88" w14:textId="4B3D39B0" w:rsidR="00996B61" w:rsidRDefault="00996B61" w:rsidP="0093205C">
            <w:pPr>
              <w:rPr>
                <w:lang w:val="en-US"/>
              </w:rPr>
            </w:pPr>
          </w:p>
        </w:tc>
      </w:tr>
      <w:tr w:rsidR="00E5586F" w:rsidRPr="009066B7" w14:paraId="473E9658" w14:textId="77777777" w:rsidTr="0093205C">
        <w:trPr>
          <w:trHeight w:val="305"/>
        </w:trPr>
        <w:tc>
          <w:tcPr>
            <w:tcW w:w="3115" w:type="dxa"/>
            <w:shd w:val="clear" w:color="auto" w:fill="FFFFFF" w:themeFill="background1"/>
          </w:tcPr>
          <w:p w14:paraId="33760E1D" w14:textId="51479D95" w:rsidR="00E5586F" w:rsidRDefault="00E5586F" w:rsidP="00310AF4">
            <w:pPr>
              <w:rPr>
                <w:lang w:val="en-US"/>
              </w:rPr>
            </w:pPr>
            <w:r>
              <w:rPr>
                <w:lang w:val="en-US"/>
              </w:rPr>
              <w:t>Medication – ordering doctoring</w:t>
            </w:r>
          </w:p>
        </w:tc>
        <w:tc>
          <w:tcPr>
            <w:tcW w:w="3115" w:type="dxa"/>
            <w:shd w:val="clear" w:color="auto" w:fill="FFFFFF" w:themeFill="background1"/>
          </w:tcPr>
          <w:p w14:paraId="22B21724" w14:textId="77777777" w:rsidR="00E5586F" w:rsidRDefault="00E5586F" w:rsidP="00310AF4">
            <w:pPr>
              <w:rPr>
                <w:lang w:val="en-US"/>
              </w:rPr>
            </w:pPr>
            <w:r>
              <w:rPr>
                <w:lang w:val="en-US"/>
              </w:rPr>
              <w:t>Text: ‘Ordering doctor’ in grey</w:t>
            </w:r>
          </w:p>
          <w:p w14:paraId="53084C6B" w14:textId="27C9423C" w:rsidR="00E5586F" w:rsidRDefault="00E5586F" w:rsidP="00310AF4">
            <w:pPr>
              <w:rPr>
                <w:lang w:val="en-US"/>
              </w:rPr>
            </w:pPr>
            <w:r>
              <w:rPr>
                <w:lang w:val="en-US"/>
              </w:rPr>
              <w:t>Line underneath text</w:t>
            </w:r>
          </w:p>
        </w:tc>
        <w:tc>
          <w:tcPr>
            <w:tcW w:w="3115" w:type="dxa"/>
            <w:shd w:val="clear" w:color="auto" w:fill="FFFFFF" w:themeFill="background1"/>
          </w:tcPr>
          <w:p w14:paraId="00689591" w14:textId="5E91E060" w:rsidR="00E5586F" w:rsidRPr="00E32370" w:rsidRDefault="00E32370" w:rsidP="00E32370">
            <w:pPr>
              <w:rPr>
                <w:lang w:val="en-US"/>
              </w:rPr>
            </w:pPr>
            <w:r>
              <w:rPr>
                <w:lang w:val="en-US"/>
              </w:rPr>
              <w:t>-limited to 60 characters</w:t>
            </w:r>
          </w:p>
        </w:tc>
      </w:tr>
      <w:tr w:rsidR="00E32370" w:rsidRPr="009066B7" w14:paraId="00ACF729" w14:textId="77777777" w:rsidTr="0093205C">
        <w:trPr>
          <w:trHeight w:val="305"/>
        </w:trPr>
        <w:tc>
          <w:tcPr>
            <w:tcW w:w="3115" w:type="dxa"/>
            <w:shd w:val="clear" w:color="auto" w:fill="FFFFFF" w:themeFill="background1"/>
          </w:tcPr>
          <w:p w14:paraId="3FB09374" w14:textId="7EDB65E3" w:rsidR="00E32370" w:rsidRDefault="00E32370" w:rsidP="00310AF4">
            <w:pPr>
              <w:rPr>
                <w:lang w:val="en-US"/>
              </w:rPr>
            </w:pPr>
            <w:r>
              <w:rPr>
                <w:lang w:val="en-US"/>
              </w:rPr>
              <w:lastRenderedPageBreak/>
              <w:t>Add another medication link</w:t>
            </w:r>
          </w:p>
        </w:tc>
        <w:tc>
          <w:tcPr>
            <w:tcW w:w="3115" w:type="dxa"/>
            <w:shd w:val="clear" w:color="auto" w:fill="FFFFFF" w:themeFill="background1"/>
          </w:tcPr>
          <w:p w14:paraId="74159112" w14:textId="4BC64AB6" w:rsidR="00E32370" w:rsidRDefault="00E32370" w:rsidP="00310AF4">
            <w:pPr>
              <w:rPr>
                <w:lang w:val="en-US"/>
              </w:rPr>
            </w:pPr>
            <w:r>
              <w:rPr>
                <w:lang w:val="en-US"/>
              </w:rPr>
              <w:t>Text: ‘+ add another medication’</w:t>
            </w:r>
            <w:r>
              <w:rPr>
                <w:lang w:val="en-US"/>
              </w:rPr>
              <w:br/>
              <w:t>in blue</w:t>
            </w:r>
          </w:p>
        </w:tc>
        <w:tc>
          <w:tcPr>
            <w:tcW w:w="3115" w:type="dxa"/>
            <w:shd w:val="clear" w:color="auto" w:fill="FFFFFF" w:themeFill="background1"/>
          </w:tcPr>
          <w:p w14:paraId="7A6B47C3" w14:textId="0FC112A5" w:rsidR="00E32370" w:rsidRDefault="00E32370" w:rsidP="00E32370">
            <w:pPr>
              <w:rPr>
                <w:lang w:val="en-US"/>
              </w:rPr>
            </w:pPr>
            <w:r>
              <w:rPr>
                <w:lang w:val="en-US"/>
              </w:rPr>
              <w:t>Allows user to fill out another medication card</w:t>
            </w:r>
          </w:p>
        </w:tc>
      </w:tr>
      <w:tr w:rsidR="00E32370" w:rsidRPr="009066B7" w14:paraId="427B28D9" w14:textId="77777777" w:rsidTr="0093205C">
        <w:trPr>
          <w:trHeight w:val="305"/>
        </w:trPr>
        <w:tc>
          <w:tcPr>
            <w:tcW w:w="3115" w:type="dxa"/>
            <w:shd w:val="clear" w:color="auto" w:fill="FFFFFF" w:themeFill="background1"/>
          </w:tcPr>
          <w:p w14:paraId="3F28A345" w14:textId="5F276090" w:rsidR="00E32370" w:rsidRDefault="00E32370" w:rsidP="00310AF4">
            <w:pPr>
              <w:rPr>
                <w:lang w:val="en-US"/>
              </w:rPr>
            </w:pPr>
            <w:r>
              <w:rPr>
                <w:lang w:val="en-US"/>
              </w:rPr>
              <w:t>Terms and conditions check</w:t>
            </w:r>
          </w:p>
        </w:tc>
        <w:tc>
          <w:tcPr>
            <w:tcW w:w="3115" w:type="dxa"/>
            <w:shd w:val="clear" w:color="auto" w:fill="FFFFFF" w:themeFill="background1"/>
          </w:tcPr>
          <w:p w14:paraId="150C6E34" w14:textId="13652696" w:rsidR="00E32370" w:rsidRDefault="00E32370" w:rsidP="00310AF4">
            <w:pPr>
              <w:rPr>
                <w:lang w:val="en-US"/>
              </w:rPr>
            </w:pPr>
            <w:r>
              <w:rPr>
                <w:lang w:val="en-US"/>
              </w:rPr>
              <w:t>Text: ‘I have read and accept the terms and conditions outlined here.’</w:t>
            </w:r>
          </w:p>
        </w:tc>
        <w:tc>
          <w:tcPr>
            <w:tcW w:w="3115" w:type="dxa"/>
            <w:shd w:val="clear" w:color="auto" w:fill="FFFFFF" w:themeFill="background1"/>
          </w:tcPr>
          <w:p w14:paraId="18EC7618" w14:textId="34B6CE14" w:rsidR="00E32370" w:rsidRDefault="00E32370" w:rsidP="00E32370">
            <w:pPr>
              <w:rPr>
                <w:lang w:val="en-US"/>
              </w:rPr>
            </w:pPr>
            <w:r>
              <w:rPr>
                <w:lang w:val="en-US"/>
              </w:rPr>
              <w:t>Has to be marked in order to create an account</w:t>
            </w:r>
          </w:p>
        </w:tc>
      </w:tr>
      <w:tr w:rsidR="00E32370" w:rsidRPr="009066B7" w14:paraId="44E96162" w14:textId="77777777" w:rsidTr="0093205C">
        <w:trPr>
          <w:trHeight w:val="305"/>
        </w:trPr>
        <w:tc>
          <w:tcPr>
            <w:tcW w:w="3115" w:type="dxa"/>
            <w:shd w:val="clear" w:color="auto" w:fill="FFFFFF" w:themeFill="background1"/>
          </w:tcPr>
          <w:p w14:paraId="3EE05F76" w14:textId="564FC64A" w:rsidR="00E32370" w:rsidRDefault="00D30FE5" w:rsidP="00310AF4">
            <w:pPr>
              <w:rPr>
                <w:lang w:val="en-US"/>
              </w:rPr>
            </w:pPr>
            <w:r>
              <w:rPr>
                <w:lang w:val="en-US"/>
              </w:rPr>
              <w:t>Sign Up Button</w:t>
            </w:r>
          </w:p>
        </w:tc>
        <w:tc>
          <w:tcPr>
            <w:tcW w:w="3115" w:type="dxa"/>
            <w:shd w:val="clear" w:color="auto" w:fill="FFFFFF" w:themeFill="background1"/>
          </w:tcPr>
          <w:p w14:paraId="22B42335" w14:textId="77777777" w:rsidR="00E32370" w:rsidRDefault="00592DF7" w:rsidP="00310AF4">
            <w:pPr>
              <w:rPr>
                <w:lang w:val="en-US"/>
              </w:rPr>
            </w:pPr>
            <w:r>
              <w:rPr>
                <w:lang w:val="en-US"/>
              </w:rPr>
              <w:t>Text: ‘Sign up’</w:t>
            </w:r>
          </w:p>
          <w:p w14:paraId="40BAF6E0" w14:textId="0BA087AD" w:rsidR="00592DF7" w:rsidRDefault="00592DF7" w:rsidP="00310AF4">
            <w:pPr>
              <w:rPr>
                <w:lang w:val="en-US"/>
              </w:rPr>
            </w:pPr>
            <w:r>
              <w:rPr>
                <w:lang w:val="en-US"/>
              </w:rPr>
              <w:t>Grey Button with black text</w:t>
            </w:r>
          </w:p>
        </w:tc>
        <w:tc>
          <w:tcPr>
            <w:tcW w:w="3115" w:type="dxa"/>
            <w:shd w:val="clear" w:color="auto" w:fill="FFFFFF" w:themeFill="background1"/>
          </w:tcPr>
          <w:p w14:paraId="5F9DD460" w14:textId="16CF00A8" w:rsidR="00E32370" w:rsidRDefault="00592DF7" w:rsidP="00E32370">
            <w:pPr>
              <w:rPr>
                <w:lang w:val="en-US"/>
              </w:rPr>
            </w:pPr>
            <w:r>
              <w:rPr>
                <w:lang w:val="en-US"/>
              </w:rPr>
              <w:t>Makes sure all above information is validated</w:t>
            </w:r>
            <w:r w:rsidR="00AB3F57">
              <w:rPr>
                <w:lang w:val="en-US"/>
              </w:rPr>
              <w:t xml:space="preserve"> and submits all the information to the various databases </w:t>
            </w:r>
          </w:p>
        </w:tc>
      </w:tr>
      <w:tr w:rsidR="00850BE9" w14:paraId="0A7112ED" w14:textId="77777777" w:rsidTr="00590270">
        <w:tc>
          <w:tcPr>
            <w:tcW w:w="3115" w:type="dxa"/>
            <w:shd w:val="clear" w:color="auto" w:fill="AEAAAA" w:themeFill="background2" w:themeFillShade="BF"/>
          </w:tcPr>
          <w:p w14:paraId="5697708C" w14:textId="582E6C62" w:rsidR="00850BE9" w:rsidRPr="00590270" w:rsidRDefault="00850BE9" w:rsidP="00850BE9">
            <w:pPr>
              <w:rPr>
                <w:b/>
                <w:bCs/>
                <w:lang w:val="en-US"/>
              </w:rPr>
            </w:pPr>
            <w:r w:rsidRPr="00590270">
              <w:rPr>
                <w:b/>
                <w:bCs/>
                <w:lang w:val="en-US"/>
              </w:rPr>
              <w:t>Error States</w:t>
            </w:r>
          </w:p>
        </w:tc>
        <w:tc>
          <w:tcPr>
            <w:tcW w:w="3115" w:type="dxa"/>
            <w:shd w:val="clear" w:color="auto" w:fill="AEAAAA" w:themeFill="background2" w:themeFillShade="BF"/>
          </w:tcPr>
          <w:p w14:paraId="0AC590B1" w14:textId="77777777" w:rsidR="00850BE9" w:rsidRDefault="00850BE9" w:rsidP="00850BE9">
            <w:pPr>
              <w:rPr>
                <w:lang w:val="en-US"/>
              </w:rPr>
            </w:pPr>
          </w:p>
        </w:tc>
        <w:tc>
          <w:tcPr>
            <w:tcW w:w="3115" w:type="dxa"/>
            <w:shd w:val="clear" w:color="auto" w:fill="AEAAAA" w:themeFill="background2" w:themeFillShade="BF"/>
          </w:tcPr>
          <w:p w14:paraId="584C8402" w14:textId="77777777" w:rsidR="00850BE9" w:rsidRDefault="00850BE9" w:rsidP="00850BE9">
            <w:pPr>
              <w:rPr>
                <w:lang w:val="en-US"/>
              </w:rPr>
            </w:pPr>
          </w:p>
        </w:tc>
      </w:tr>
      <w:tr w:rsidR="00850BE9" w14:paraId="1E6360CA" w14:textId="77777777" w:rsidTr="00590270">
        <w:tc>
          <w:tcPr>
            <w:tcW w:w="3115" w:type="dxa"/>
            <w:shd w:val="clear" w:color="auto" w:fill="FFFFFF" w:themeFill="background1"/>
          </w:tcPr>
          <w:p w14:paraId="2EEFCB8A" w14:textId="43B274D9" w:rsidR="00850BE9" w:rsidRPr="00590270" w:rsidRDefault="00850BE9" w:rsidP="00590270">
            <w:pPr>
              <w:shd w:val="clear" w:color="auto" w:fill="FFFFFF" w:themeFill="background1"/>
              <w:rPr>
                <w:lang w:val="en-US"/>
              </w:rPr>
            </w:pPr>
            <w:r w:rsidRPr="00590270">
              <w:rPr>
                <w:lang w:val="en-US"/>
              </w:rPr>
              <w:t>Em</w:t>
            </w:r>
            <w:r>
              <w:rPr>
                <w:lang w:val="en-US"/>
              </w:rPr>
              <w:t>ail</w:t>
            </w:r>
            <w:r w:rsidR="00AB3F57">
              <w:rPr>
                <w:lang w:val="en-US"/>
              </w:rPr>
              <w:t xml:space="preserve"> in use</w:t>
            </w:r>
          </w:p>
        </w:tc>
        <w:tc>
          <w:tcPr>
            <w:tcW w:w="3115" w:type="dxa"/>
            <w:shd w:val="clear" w:color="auto" w:fill="FFFFFF" w:themeFill="background1"/>
          </w:tcPr>
          <w:p w14:paraId="406044E0" w14:textId="21940B0F" w:rsidR="00850BE9" w:rsidRDefault="00850BE9" w:rsidP="00590270">
            <w:pPr>
              <w:shd w:val="clear" w:color="auto" w:fill="FFFFFF" w:themeFill="background1"/>
              <w:rPr>
                <w:lang w:val="en-US"/>
              </w:rPr>
            </w:pPr>
            <w:r>
              <w:rPr>
                <w:lang w:val="en-US"/>
              </w:rPr>
              <w:t>‘</w:t>
            </w:r>
            <w:r w:rsidR="00AB3F57">
              <w:rPr>
                <w:lang w:val="en-US"/>
              </w:rPr>
              <w:t xml:space="preserve">Sorry, that email already has an account. Please sign into the account with that email or </w:t>
            </w:r>
            <w:r w:rsidR="00B9522B">
              <w:rPr>
                <w:lang w:val="en-US"/>
              </w:rPr>
              <w:t>reset the password associated with that account.’</w:t>
            </w:r>
            <w:r w:rsidR="00B9522B">
              <w:rPr>
                <w:lang w:val="en-US"/>
              </w:rPr>
              <w:br/>
              <w:t>Red</w:t>
            </w:r>
            <w:r w:rsidR="00AD2C6B">
              <w:rPr>
                <w:lang w:val="en-US"/>
              </w:rPr>
              <w:t xml:space="preserve"> notification error</w:t>
            </w:r>
          </w:p>
        </w:tc>
        <w:tc>
          <w:tcPr>
            <w:tcW w:w="3115" w:type="dxa"/>
            <w:shd w:val="clear" w:color="auto" w:fill="FFFFFF" w:themeFill="background1"/>
          </w:tcPr>
          <w:p w14:paraId="36E58671" w14:textId="1B2F3070" w:rsidR="00850BE9" w:rsidRDefault="00B9522B" w:rsidP="00590270">
            <w:pPr>
              <w:shd w:val="clear" w:color="auto" w:fill="FFFFFF" w:themeFill="background1"/>
              <w:rPr>
                <w:lang w:val="en-US"/>
              </w:rPr>
            </w:pPr>
            <w:r>
              <w:rPr>
                <w:lang w:val="en-US"/>
              </w:rPr>
              <w:t>Sign links to the login screen</w:t>
            </w:r>
            <w:r w:rsidR="00850BE9">
              <w:rPr>
                <w:lang w:val="en-US"/>
              </w:rPr>
              <w:t xml:space="preserve"> </w:t>
            </w:r>
          </w:p>
        </w:tc>
      </w:tr>
    </w:tbl>
    <w:p w14:paraId="0A334C8C" w14:textId="77777777" w:rsidR="004621A6" w:rsidRPr="004621A6" w:rsidRDefault="004621A6" w:rsidP="00590270">
      <w:pPr>
        <w:shd w:val="clear" w:color="auto" w:fill="FFFFFF" w:themeFill="background1"/>
        <w:ind w:firstLine="360"/>
        <w:rPr>
          <w:lang w:val="en-US"/>
        </w:rPr>
      </w:pPr>
    </w:p>
    <w:p w14:paraId="779A310A" w14:textId="77777777" w:rsidR="004942B2" w:rsidRPr="00BB51BD" w:rsidRDefault="004942B2" w:rsidP="004942B2">
      <w:pPr>
        <w:ind w:left="360"/>
        <w:rPr>
          <w:b/>
          <w:lang w:val="en-US"/>
        </w:rPr>
      </w:pPr>
    </w:p>
    <w:p w14:paraId="71584258" w14:textId="638BD23D" w:rsidR="004942B2" w:rsidRPr="004346CE" w:rsidRDefault="001136BE" w:rsidP="004942B2">
      <w:pPr>
        <w:pStyle w:val="Heading2"/>
        <w:shd w:val="clear" w:color="auto" w:fill="333333"/>
        <w:jc w:val="center"/>
        <w:rPr>
          <w:lang w:val="en-US"/>
        </w:rPr>
      </w:pPr>
      <w:r>
        <w:rPr>
          <w:lang w:val="en-US"/>
        </w:rPr>
        <w:t>6</w:t>
      </w:r>
      <w:r w:rsidR="004942B2" w:rsidRPr="004346CE">
        <w:rPr>
          <w:lang w:val="en-US"/>
        </w:rPr>
        <w:t>.</w:t>
      </w:r>
      <w:r w:rsidR="004942B2">
        <w:rPr>
          <w:lang w:val="en-US"/>
        </w:rPr>
        <w:t xml:space="preserve"> Home Screen</w:t>
      </w:r>
    </w:p>
    <w:p w14:paraId="494A1EC9" w14:textId="499DD67F" w:rsidR="00495DE1" w:rsidRDefault="001136BE" w:rsidP="006444A3">
      <w:pPr>
        <w:rPr>
          <w:b/>
          <w:lang w:val="en-US"/>
        </w:rPr>
      </w:pPr>
      <w:r>
        <w:rPr>
          <w:b/>
          <w:lang w:val="en-US"/>
        </w:rPr>
        <w:t>6</w:t>
      </w:r>
      <w:r w:rsidR="006444A3">
        <w:rPr>
          <w:b/>
          <w:lang w:val="en-US"/>
        </w:rPr>
        <w:t>.1 Description</w:t>
      </w:r>
    </w:p>
    <w:p w14:paraId="78C5F9FF" w14:textId="6D6623C1" w:rsidR="006444A3" w:rsidRDefault="006444A3" w:rsidP="006444A3">
      <w:pPr>
        <w:ind w:left="360"/>
        <w:rPr>
          <w:bCs/>
          <w:lang w:val="en-US"/>
        </w:rPr>
      </w:pPr>
      <w:r>
        <w:rPr>
          <w:bCs/>
          <w:lang w:val="en-US"/>
        </w:rPr>
        <w:t xml:space="preserve">The home screens will be the base of the application. The user will be able to enter these screens by logging into their account. </w:t>
      </w:r>
      <w:r w:rsidR="004A0909">
        <w:rPr>
          <w:bCs/>
          <w:lang w:val="en-US"/>
        </w:rPr>
        <w:t xml:space="preserve">These screens will also be where the user is able to access all of their data including but not limited to the Daily Log flow, the print screen, and </w:t>
      </w:r>
      <w:r w:rsidR="00AB7154">
        <w:rPr>
          <w:bCs/>
          <w:lang w:val="en-US"/>
        </w:rPr>
        <w:t>a screen that shows them their daily logs</w:t>
      </w:r>
      <w:r w:rsidR="00046513">
        <w:rPr>
          <w:bCs/>
          <w:lang w:val="en-US"/>
        </w:rPr>
        <w:t>.</w:t>
      </w:r>
    </w:p>
    <w:p w14:paraId="61DBB363" w14:textId="77777777" w:rsidR="00AB7154" w:rsidRDefault="00AB7154" w:rsidP="00AB7154">
      <w:pPr>
        <w:rPr>
          <w:bCs/>
          <w:lang w:val="en-US"/>
        </w:rPr>
      </w:pPr>
    </w:p>
    <w:p w14:paraId="265F0890" w14:textId="2DC4DAC1" w:rsidR="00AB7154" w:rsidRDefault="001136BE" w:rsidP="00AB7154">
      <w:pPr>
        <w:rPr>
          <w:b/>
          <w:lang w:val="en-US"/>
        </w:rPr>
      </w:pPr>
      <w:r>
        <w:rPr>
          <w:b/>
          <w:lang w:val="en-US"/>
        </w:rPr>
        <w:t>6</w:t>
      </w:r>
      <w:r w:rsidR="00AB7154" w:rsidRPr="00AB7154">
        <w:rPr>
          <w:b/>
          <w:lang w:val="en-US"/>
        </w:rPr>
        <w:t xml:space="preserve">.2 User Interfaces </w:t>
      </w:r>
    </w:p>
    <w:p w14:paraId="2650EFCB" w14:textId="77777777" w:rsidR="00AB7154" w:rsidRDefault="00AB7154" w:rsidP="00AB7154">
      <w:pPr>
        <w:spacing w:before="100" w:beforeAutospacing="1" w:after="100" w:afterAutospacing="1"/>
        <w:rPr>
          <w:lang w:val="en-US"/>
        </w:rPr>
      </w:pPr>
      <w:r w:rsidRPr="00A42C12">
        <w:rPr>
          <w:noProof/>
          <w:lang w:val="en-US"/>
        </w:rPr>
        <w:drawing>
          <wp:inline distT="0" distB="0" distL="0" distR="0" wp14:anchorId="04628385" wp14:editId="4B3D6807">
            <wp:extent cx="1026689" cy="1752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4224" cy="1765462"/>
                    </a:xfrm>
                    <a:prstGeom prst="rect">
                      <a:avLst/>
                    </a:prstGeom>
                  </pic:spPr>
                </pic:pic>
              </a:graphicData>
            </a:graphic>
          </wp:inline>
        </w:drawing>
      </w:r>
      <w:r>
        <w:rPr>
          <w:lang w:val="en-US"/>
        </w:rPr>
        <w:tab/>
      </w:r>
      <w:r w:rsidRPr="00410DA1">
        <w:rPr>
          <w:noProof/>
          <w:lang w:val="en-US"/>
        </w:rPr>
        <w:drawing>
          <wp:inline distT="0" distB="0" distL="0" distR="0" wp14:anchorId="363AFE15" wp14:editId="1B84CB0C">
            <wp:extent cx="915995" cy="1752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0349" cy="1780064"/>
                    </a:xfrm>
                    <a:prstGeom prst="rect">
                      <a:avLst/>
                    </a:prstGeom>
                  </pic:spPr>
                </pic:pic>
              </a:graphicData>
            </a:graphic>
          </wp:inline>
        </w:drawing>
      </w:r>
      <w:r>
        <w:rPr>
          <w:lang w:val="en-US"/>
        </w:rPr>
        <w:tab/>
      </w:r>
      <w:r w:rsidRPr="00410DA1">
        <w:rPr>
          <w:noProof/>
          <w:lang w:val="en-US"/>
        </w:rPr>
        <w:drawing>
          <wp:inline distT="0" distB="0" distL="0" distR="0" wp14:anchorId="74B0F1FA" wp14:editId="693F4210">
            <wp:extent cx="956542"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6038" cy="1789238"/>
                    </a:xfrm>
                    <a:prstGeom prst="rect">
                      <a:avLst/>
                    </a:prstGeom>
                  </pic:spPr>
                </pic:pic>
              </a:graphicData>
            </a:graphic>
          </wp:inline>
        </w:drawing>
      </w:r>
      <w:r>
        <w:rPr>
          <w:lang w:val="en-US"/>
        </w:rPr>
        <w:tab/>
      </w:r>
      <w:r w:rsidRPr="00CC1262">
        <w:rPr>
          <w:noProof/>
          <w:lang w:val="en-US"/>
        </w:rPr>
        <w:drawing>
          <wp:inline distT="0" distB="0" distL="0" distR="0" wp14:anchorId="08A81A36" wp14:editId="6996DC67">
            <wp:extent cx="913576" cy="17049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2313" cy="1739943"/>
                    </a:xfrm>
                    <a:prstGeom prst="rect">
                      <a:avLst/>
                    </a:prstGeom>
                  </pic:spPr>
                </pic:pic>
              </a:graphicData>
            </a:graphic>
          </wp:inline>
        </w:drawing>
      </w:r>
    </w:p>
    <w:p w14:paraId="3F6442C6" w14:textId="734AA08B" w:rsidR="00AB7154" w:rsidRDefault="00AB7154" w:rsidP="00AB7154">
      <w:pPr>
        <w:spacing w:before="100" w:beforeAutospacing="1" w:after="100" w:afterAutospacing="1"/>
        <w:rPr>
          <w:lang w:val="en-US"/>
        </w:rPr>
      </w:pPr>
      <w:r>
        <w:rPr>
          <w:noProof/>
          <w:lang w:val="en-US"/>
        </w:rPr>
        <w:drawing>
          <wp:inline distT="0" distB="0" distL="0" distR="0" wp14:anchorId="2E54440E" wp14:editId="0AAF017E">
            <wp:extent cx="962025" cy="1530709"/>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70493" cy="1544183"/>
                    </a:xfrm>
                    <a:prstGeom prst="rect">
                      <a:avLst/>
                    </a:prstGeom>
                  </pic:spPr>
                </pic:pic>
              </a:graphicData>
            </a:graphic>
          </wp:inline>
        </w:drawing>
      </w:r>
      <w:r>
        <w:rPr>
          <w:lang w:val="en-US"/>
        </w:rPr>
        <w:object w:dxaOrig="2905" w:dyaOrig="816" w14:anchorId="74F30F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4.55pt;height:41.45pt" o:ole="">
            <v:imagedata r:id="rId20" o:title=""/>
          </v:shape>
          <o:OLEObject Type="Embed" ProgID="Package" ShapeID="_x0000_i1027" DrawAspect="Content" ObjectID="_1728659952" r:id="rId21"/>
        </w:object>
      </w:r>
    </w:p>
    <w:p w14:paraId="69D1FD86" w14:textId="152EB38F" w:rsidR="008C397E" w:rsidRDefault="001136BE" w:rsidP="00AB7154">
      <w:pPr>
        <w:spacing w:before="100" w:beforeAutospacing="1" w:after="100" w:afterAutospacing="1"/>
        <w:rPr>
          <w:b/>
          <w:bCs/>
          <w:lang w:val="en-US"/>
        </w:rPr>
      </w:pPr>
      <w:r>
        <w:rPr>
          <w:b/>
          <w:bCs/>
          <w:lang w:val="en-US"/>
        </w:rPr>
        <w:t>6</w:t>
      </w:r>
      <w:r w:rsidR="008C397E" w:rsidRPr="008C397E">
        <w:rPr>
          <w:b/>
          <w:bCs/>
          <w:lang w:val="en-US"/>
        </w:rPr>
        <w:t xml:space="preserve">.3 Specification Table for Home Screen </w:t>
      </w:r>
    </w:p>
    <w:tbl>
      <w:tblPr>
        <w:tblStyle w:val="TableGrid"/>
        <w:tblW w:w="0" w:type="auto"/>
        <w:tblLook w:val="04A0" w:firstRow="1" w:lastRow="0" w:firstColumn="1" w:lastColumn="0" w:noHBand="0" w:noVBand="1"/>
      </w:tblPr>
      <w:tblGrid>
        <w:gridCol w:w="2699"/>
        <w:gridCol w:w="3575"/>
        <w:gridCol w:w="3071"/>
      </w:tblGrid>
      <w:tr w:rsidR="008C397E" w:rsidRPr="009066B7" w14:paraId="130BFBEE" w14:textId="77777777" w:rsidTr="001C0EE2">
        <w:tc>
          <w:tcPr>
            <w:tcW w:w="2699" w:type="dxa"/>
            <w:shd w:val="clear" w:color="auto" w:fill="404040" w:themeFill="text1" w:themeFillTint="BF"/>
          </w:tcPr>
          <w:p w14:paraId="5DABCE23" w14:textId="77777777" w:rsidR="008C397E" w:rsidRPr="009066B7" w:rsidRDefault="008C397E" w:rsidP="009C3A81">
            <w:pPr>
              <w:jc w:val="center"/>
              <w:rPr>
                <w:b/>
                <w:bCs/>
                <w:color w:val="FFFFFF" w:themeColor="background1"/>
                <w:lang w:val="en-US"/>
              </w:rPr>
            </w:pPr>
            <w:r w:rsidRPr="009066B7">
              <w:rPr>
                <w:b/>
                <w:bCs/>
                <w:color w:val="FFFFFF" w:themeColor="background1"/>
                <w:lang w:val="en-US"/>
              </w:rPr>
              <w:lastRenderedPageBreak/>
              <w:t>Page Element</w:t>
            </w:r>
          </w:p>
        </w:tc>
        <w:tc>
          <w:tcPr>
            <w:tcW w:w="3575" w:type="dxa"/>
            <w:shd w:val="clear" w:color="auto" w:fill="404040" w:themeFill="text1" w:themeFillTint="BF"/>
          </w:tcPr>
          <w:p w14:paraId="23100629" w14:textId="77777777" w:rsidR="008C397E" w:rsidRPr="009066B7" w:rsidRDefault="008C397E" w:rsidP="009C3A81">
            <w:pPr>
              <w:jc w:val="center"/>
              <w:rPr>
                <w:b/>
                <w:bCs/>
                <w:color w:val="FFFFFF" w:themeColor="background1"/>
                <w:lang w:val="en-US"/>
              </w:rPr>
            </w:pPr>
            <w:r w:rsidRPr="009066B7">
              <w:rPr>
                <w:b/>
                <w:bCs/>
                <w:color w:val="FFFFFF" w:themeColor="background1"/>
                <w:lang w:val="en-US"/>
              </w:rPr>
              <w:t>User Interface / Text (what you see</w:t>
            </w:r>
          </w:p>
        </w:tc>
        <w:tc>
          <w:tcPr>
            <w:tcW w:w="3071" w:type="dxa"/>
            <w:shd w:val="clear" w:color="auto" w:fill="404040" w:themeFill="text1" w:themeFillTint="BF"/>
          </w:tcPr>
          <w:p w14:paraId="38C90685" w14:textId="77777777" w:rsidR="008C397E" w:rsidRPr="009066B7" w:rsidRDefault="008C397E" w:rsidP="009C3A81">
            <w:pPr>
              <w:jc w:val="center"/>
              <w:rPr>
                <w:b/>
                <w:bCs/>
                <w:color w:val="FFFFFF" w:themeColor="background1"/>
                <w:lang w:val="en-US"/>
              </w:rPr>
            </w:pPr>
            <w:r w:rsidRPr="009066B7">
              <w:rPr>
                <w:b/>
                <w:bCs/>
                <w:color w:val="FFFFFF" w:themeColor="background1"/>
                <w:lang w:val="en-US"/>
              </w:rPr>
              <w:t>Functionality/ Validation / Behavior (what it does)</w:t>
            </w:r>
          </w:p>
        </w:tc>
      </w:tr>
      <w:tr w:rsidR="008C397E" w:rsidRPr="00721E3B" w14:paraId="148324C5" w14:textId="77777777" w:rsidTr="001C0EE2">
        <w:tc>
          <w:tcPr>
            <w:tcW w:w="2699" w:type="dxa"/>
            <w:shd w:val="clear" w:color="auto" w:fill="AEAAAA" w:themeFill="background2" w:themeFillShade="BF"/>
          </w:tcPr>
          <w:p w14:paraId="4DCC843F" w14:textId="321B6C81" w:rsidR="008C397E" w:rsidRPr="009066B7" w:rsidRDefault="005C735F" w:rsidP="009C3A81">
            <w:pPr>
              <w:tabs>
                <w:tab w:val="left" w:pos="855"/>
              </w:tabs>
              <w:rPr>
                <w:b/>
                <w:bCs/>
                <w:lang w:val="en-US"/>
              </w:rPr>
            </w:pPr>
            <w:r>
              <w:rPr>
                <w:b/>
                <w:bCs/>
                <w:lang w:val="en-US"/>
              </w:rPr>
              <w:t>Home page</w:t>
            </w:r>
          </w:p>
        </w:tc>
        <w:tc>
          <w:tcPr>
            <w:tcW w:w="3575" w:type="dxa"/>
            <w:shd w:val="clear" w:color="auto" w:fill="AEAAAA" w:themeFill="background2" w:themeFillShade="BF"/>
          </w:tcPr>
          <w:p w14:paraId="39FA33DD" w14:textId="77777777" w:rsidR="008C397E" w:rsidRPr="00721E3B" w:rsidRDefault="008C397E" w:rsidP="009C3A81">
            <w:pPr>
              <w:jc w:val="center"/>
              <w:rPr>
                <w:color w:val="FFFFFF" w:themeColor="background1"/>
                <w:lang w:val="en-US"/>
              </w:rPr>
            </w:pPr>
          </w:p>
        </w:tc>
        <w:tc>
          <w:tcPr>
            <w:tcW w:w="3071" w:type="dxa"/>
            <w:shd w:val="clear" w:color="auto" w:fill="AEAAAA" w:themeFill="background2" w:themeFillShade="BF"/>
          </w:tcPr>
          <w:p w14:paraId="4EA469FE" w14:textId="77777777" w:rsidR="008C397E" w:rsidRPr="00721E3B" w:rsidRDefault="008C397E" w:rsidP="009C3A81">
            <w:pPr>
              <w:jc w:val="center"/>
              <w:rPr>
                <w:color w:val="FFFFFF" w:themeColor="background1"/>
                <w:lang w:val="en-US"/>
              </w:rPr>
            </w:pPr>
          </w:p>
        </w:tc>
      </w:tr>
      <w:tr w:rsidR="008C397E" w14:paraId="401B7203" w14:textId="77777777" w:rsidTr="001C0EE2">
        <w:tc>
          <w:tcPr>
            <w:tcW w:w="2699" w:type="dxa"/>
          </w:tcPr>
          <w:p w14:paraId="062657D6" w14:textId="0DBB2F43" w:rsidR="008C397E" w:rsidRDefault="00B72EAE" w:rsidP="009C3A81">
            <w:pPr>
              <w:rPr>
                <w:lang w:val="en-US"/>
              </w:rPr>
            </w:pPr>
            <w:r>
              <w:rPr>
                <w:lang w:val="en-US"/>
              </w:rPr>
              <w:t>Most Common Symptom</w:t>
            </w:r>
          </w:p>
        </w:tc>
        <w:tc>
          <w:tcPr>
            <w:tcW w:w="3575" w:type="dxa"/>
          </w:tcPr>
          <w:p w14:paraId="0E7E2F28" w14:textId="77777777" w:rsidR="0024415F" w:rsidRDefault="00B72EAE" w:rsidP="009C3A81">
            <w:pPr>
              <w:rPr>
                <w:lang w:val="en-US"/>
              </w:rPr>
            </w:pPr>
            <w:r>
              <w:rPr>
                <w:lang w:val="en-US"/>
              </w:rPr>
              <w:t>‘Most common symptom this week</w:t>
            </w:r>
            <w:r w:rsidR="008A32BD">
              <w:rPr>
                <w:lang w:val="en-US"/>
              </w:rPr>
              <w:t xml:space="preserve">:’ </w:t>
            </w:r>
            <w:r w:rsidR="0024415F">
              <w:rPr>
                <w:lang w:val="en-US"/>
              </w:rPr>
              <w:t xml:space="preserve">(Black text) </w:t>
            </w:r>
          </w:p>
          <w:p w14:paraId="38C6B6A7" w14:textId="77777777" w:rsidR="0024415F" w:rsidRDefault="00731B13" w:rsidP="009C3A81">
            <w:pPr>
              <w:rPr>
                <w:lang w:val="en-US"/>
              </w:rPr>
            </w:pPr>
            <w:r>
              <w:rPr>
                <w:lang w:val="en-US"/>
              </w:rPr>
              <w:t xml:space="preserve">+ </w:t>
            </w:r>
            <w:proofErr w:type="spellStart"/>
            <w:r>
              <w:rPr>
                <w:lang w:val="en-US"/>
              </w:rPr>
              <w:t>most_common_symptom</w:t>
            </w:r>
            <w:proofErr w:type="spellEnd"/>
            <w:r>
              <w:rPr>
                <w:lang w:val="en-US"/>
              </w:rPr>
              <w:t xml:space="preserve"> (black text) </w:t>
            </w:r>
          </w:p>
          <w:p w14:paraId="08045E0C" w14:textId="4FD917EB" w:rsidR="00731B13" w:rsidRDefault="00731B13" w:rsidP="009C3A81">
            <w:pPr>
              <w:rPr>
                <w:lang w:val="en-US"/>
              </w:rPr>
            </w:pPr>
            <w:r>
              <w:rPr>
                <w:lang w:val="en-US"/>
              </w:rPr>
              <w:t xml:space="preserve">Underline underneath </w:t>
            </w:r>
            <w:proofErr w:type="spellStart"/>
            <w:r>
              <w:rPr>
                <w:lang w:val="en-US"/>
              </w:rPr>
              <w:t>most_common_symptom</w:t>
            </w:r>
            <w:proofErr w:type="spellEnd"/>
          </w:p>
        </w:tc>
        <w:tc>
          <w:tcPr>
            <w:tcW w:w="3071" w:type="dxa"/>
          </w:tcPr>
          <w:p w14:paraId="6013F765" w14:textId="77777777" w:rsidR="008C397E" w:rsidRDefault="00F47715" w:rsidP="009C3A81">
            <w:pPr>
              <w:rPr>
                <w:lang w:val="en-US"/>
              </w:rPr>
            </w:pPr>
            <w:r>
              <w:rPr>
                <w:lang w:val="en-US"/>
              </w:rPr>
              <w:t>-</w:t>
            </w:r>
            <w:proofErr w:type="spellStart"/>
            <w:r w:rsidR="00BD3839">
              <w:rPr>
                <w:lang w:val="en-US"/>
              </w:rPr>
              <w:t>Most_common_symptom</w:t>
            </w:r>
            <w:proofErr w:type="spellEnd"/>
            <w:r w:rsidR="00BD3839">
              <w:rPr>
                <w:lang w:val="en-US"/>
              </w:rPr>
              <w:t xml:space="preserve"> will </w:t>
            </w:r>
            <w:r w:rsidR="00FC2FF9">
              <w:rPr>
                <w:lang w:val="en-US"/>
              </w:rPr>
              <w:t xml:space="preserve">be calculated with the highest logged symptom from 7 days ago to today. </w:t>
            </w:r>
          </w:p>
          <w:p w14:paraId="2A98B9C5" w14:textId="5C06B5AB" w:rsidR="00F47715" w:rsidRDefault="00F47715" w:rsidP="009C3A81">
            <w:pPr>
              <w:rPr>
                <w:lang w:val="en-US"/>
              </w:rPr>
            </w:pPr>
            <w:r>
              <w:rPr>
                <w:lang w:val="en-US"/>
              </w:rPr>
              <w:t>-if there is a tie, the symptom with the largest number on the severeness scale will be shown</w:t>
            </w:r>
          </w:p>
        </w:tc>
      </w:tr>
      <w:tr w:rsidR="008C397E" w14:paraId="2E31E8FA" w14:textId="77777777" w:rsidTr="001C0EE2">
        <w:tc>
          <w:tcPr>
            <w:tcW w:w="2699" w:type="dxa"/>
          </w:tcPr>
          <w:p w14:paraId="77F1C6D0" w14:textId="15EBC67C" w:rsidR="008C397E" w:rsidRDefault="00F47715" w:rsidP="009C3A81">
            <w:pPr>
              <w:rPr>
                <w:lang w:val="en-US"/>
              </w:rPr>
            </w:pPr>
            <w:r>
              <w:rPr>
                <w:lang w:val="en-US"/>
              </w:rPr>
              <w:t xml:space="preserve">Average Pain </w:t>
            </w:r>
          </w:p>
        </w:tc>
        <w:tc>
          <w:tcPr>
            <w:tcW w:w="3575" w:type="dxa"/>
          </w:tcPr>
          <w:p w14:paraId="0CDA451A" w14:textId="77777777" w:rsidR="008C397E" w:rsidRDefault="00F47715" w:rsidP="009C3A81">
            <w:pPr>
              <w:rPr>
                <w:lang w:val="en-US"/>
              </w:rPr>
            </w:pPr>
            <w:r>
              <w:rPr>
                <w:lang w:val="en-US"/>
              </w:rPr>
              <w:t xml:space="preserve">‘Average amount of pain this week:’ (Black text) + </w:t>
            </w:r>
          </w:p>
          <w:p w14:paraId="257A22DC" w14:textId="77777777" w:rsidR="00102878" w:rsidRDefault="00102878" w:rsidP="009C3A81">
            <w:pPr>
              <w:rPr>
                <w:lang w:val="en-US"/>
              </w:rPr>
            </w:pPr>
            <w:proofErr w:type="spellStart"/>
            <w:r>
              <w:rPr>
                <w:lang w:val="en-US"/>
              </w:rPr>
              <w:t>Average_amount_of_pain</w:t>
            </w:r>
            <w:proofErr w:type="spellEnd"/>
            <w:r>
              <w:rPr>
                <w:lang w:val="en-US"/>
              </w:rPr>
              <w:t xml:space="preserve"> (black text) </w:t>
            </w:r>
          </w:p>
          <w:p w14:paraId="1164FEB8" w14:textId="7D52E05E" w:rsidR="00102878" w:rsidRDefault="00102878" w:rsidP="009C3A81">
            <w:pPr>
              <w:rPr>
                <w:lang w:val="en-US"/>
              </w:rPr>
            </w:pPr>
            <w:r>
              <w:rPr>
                <w:lang w:val="en-US"/>
              </w:rPr>
              <w:t xml:space="preserve">Underline underneath </w:t>
            </w:r>
            <w:proofErr w:type="spellStart"/>
            <w:r>
              <w:rPr>
                <w:lang w:val="en-US"/>
              </w:rPr>
              <w:t>average_amount_of_pain</w:t>
            </w:r>
            <w:proofErr w:type="spellEnd"/>
          </w:p>
        </w:tc>
        <w:tc>
          <w:tcPr>
            <w:tcW w:w="3071" w:type="dxa"/>
          </w:tcPr>
          <w:p w14:paraId="6A8C94B6" w14:textId="4198238F" w:rsidR="008C397E" w:rsidRDefault="00102878" w:rsidP="009C3A81">
            <w:pPr>
              <w:rPr>
                <w:lang w:val="en-US"/>
              </w:rPr>
            </w:pPr>
            <w:r>
              <w:rPr>
                <w:lang w:val="en-US"/>
              </w:rPr>
              <w:t>-</w:t>
            </w:r>
            <w:proofErr w:type="spellStart"/>
            <w:r>
              <w:rPr>
                <w:lang w:val="en-US"/>
              </w:rPr>
              <w:t>average_amount_of_pain</w:t>
            </w:r>
            <w:proofErr w:type="spellEnd"/>
            <w:r>
              <w:rPr>
                <w:lang w:val="en-US"/>
              </w:rPr>
              <w:t xml:space="preserve"> will be calculated from the numbers from the pain scale for the past 7 days</w:t>
            </w:r>
          </w:p>
        </w:tc>
      </w:tr>
      <w:tr w:rsidR="000002F1" w14:paraId="16FF5A71" w14:textId="77777777" w:rsidTr="001C0EE2">
        <w:tc>
          <w:tcPr>
            <w:tcW w:w="2699" w:type="dxa"/>
          </w:tcPr>
          <w:p w14:paraId="4BC39703" w14:textId="37BA93BD" w:rsidR="000002F1" w:rsidRDefault="000002F1" w:rsidP="000002F1">
            <w:pPr>
              <w:rPr>
                <w:lang w:val="en-US"/>
              </w:rPr>
            </w:pPr>
            <w:r>
              <w:rPr>
                <w:lang w:val="en-US"/>
              </w:rPr>
              <w:t>Average Mood</w:t>
            </w:r>
          </w:p>
        </w:tc>
        <w:tc>
          <w:tcPr>
            <w:tcW w:w="3575" w:type="dxa"/>
          </w:tcPr>
          <w:p w14:paraId="755CA95A" w14:textId="67CC0795" w:rsidR="000002F1" w:rsidRDefault="000002F1" w:rsidP="000002F1">
            <w:pPr>
              <w:rPr>
                <w:lang w:val="en-US"/>
              </w:rPr>
            </w:pPr>
            <w:r>
              <w:rPr>
                <w:lang w:val="en-US"/>
              </w:rPr>
              <w:t xml:space="preserve">‘Average mood this week:’ (Black text) + </w:t>
            </w:r>
          </w:p>
          <w:p w14:paraId="7ED9D216" w14:textId="0469FE49" w:rsidR="000002F1" w:rsidRDefault="000002F1" w:rsidP="000002F1">
            <w:pPr>
              <w:rPr>
                <w:lang w:val="en-US"/>
              </w:rPr>
            </w:pPr>
            <w:proofErr w:type="spellStart"/>
            <w:r>
              <w:rPr>
                <w:lang w:val="en-US"/>
              </w:rPr>
              <w:t>Average_</w:t>
            </w:r>
            <w:r w:rsidR="001710E5">
              <w:rPr>
                <w:lang w:val="en-US"/>
              </w:rPr>
              <w:t>mood</w:t>
            </w:r>
            <w:proofErr w:type="spellEnd"/>
            <w:r>
              <w:rPr>
                <w:lang w:val="en-US"/>
              </w:rPr>
              <w:t xml:space="preserve"> (black text) </w:t>
            </w:r>
          </w:p>
          <w:p w14:paraId="29851FEA" w14:textId="4418F9D9" w:rsidR="000002F1" w:rsidRDefault="000002F1" w:rsidP="000002F1">
            <w:pPr>
              <w:rPr>
                <w:lang w:val="en-US"/>
              </w:rPr>
            </w:pPr>
            <w:r>
              <w:rPr>
                <w:lang w:val="en-US"/>
              </w:rPr>
              <w:t xml:space="preserve">Underline underneath </w:t>
            </w:r>
            <w:proofErr w:type="spellStart"/>
            <w:r>
              <w:rPr>
                <w:lang w:val="en-US"/>
              </w:rPr>
              <w:t>average_</w:t>
            </w:r>
            <w:r w:rsidR="001710E5">
              <w:rPr>
                <w:lang w:val="en-US"/>
              </w:rPr>
              <w:t>mood</w:t>
            </w:r>
            <w:proofErr w:type="spellEnd"/>
          </w:p>
        </w:tc>
        <w:tc>
          <w:tcPr>
            <w:tcW w:w="3071" w:type="dxa"/>
          </w:tcPr>
          <w:p w14:paraId="732614F8" w14:textId="58ACA6A9" w:rsidR="000002F1" w:rsidRDefault="001710E5" w:rsidP="000002F1">
            <w:pPr>
              <w:rPr>
                <w:lang w:val="en-US"/>
              </w:rPr>
            </w:pPr>
            <w:r>
              <w:rPr>
                <w:lang w:val="en-US"/>
              </w:rPr>
              <w:t>-</w:t>
            </w:r>
            <w:proofErr w:type="spellStart"/>
            <w:r>
              <w:rPr>
                <w:lang w:val="en-US"/>
              </w:rPr>
              <w:t>average_mood</w:t>
            </w:r>
            <w:proofErr w:type="spellEnd"/>
            <w:r w:rsidR="001C0EE2">
              <w:rPr>
                <w:lang w:val="en-US"/>
              </w:rPr>
              <w:t xml:space="preserve"> will be calculated from the numbers from the mood scale for the past 7 days</w:t>
            </w:r>
          </w:p>
        </w:tc>
      </w:tr>
      <w:tr w:rsidR="008C397E" w14:paraId="65D79E5D" w14:textId="77777777" w:rsidTr="001C0EE2">
        <w:tc>
          <w:tcPr>
            <w:tcW w:w="2699" w:type="dxa"/>
          </w:tcPr>
          <w:p w14:paraId="5D3D6DB3" w14:textId="194E32C3" w:rsidR="008C397E" w:rsidRDefault="001C0EE2" w:rsidP="009C3A81">
            <w:pPr>
              <w:rPr>
                <w:lang w:val="en-US"/>
              </w:rPr>
            </w:pPr>
            <w:r>
              <w:rPr>
                <w:lang w:val="en-US"/>
              </w:rPr>
              <w:t>Average Fatigue</w:t>
            </w:r>
          </w:p>
        </w:tc>
        <w:tc>
          <w:tcPr>
            <w:tcW w:w="3575" w:type="dxa"/>
          </w:tcPr>
          <w:p w14:paraId="447285B5" w14:textId="78B617C7" w:rsidR="001C0EE2" w:rsidRDefault="001C0EE2" w:rsidP="001C0EE2">
            <w:pPr>
              <w:rPr>
                <w:lang w:val="en-US"/>
              </w:rPr>
            </w:pPr>
            <w:r>
              <w:rPr>
                <w:lang w:val="en-US"/>
              </w:rPr>
              <w:t xml:space="preserve">‘Average amount of fatigue this week:’ (Black text) + </w:t>
            </w:r>
          </w:p>
          <w:p w14:paraId="788041AC" w14:textId="61264C1D" w:rsidR="001C0EE2" w:rsidRDefault="001C0EE2" w:rsidP="001C0EE2">
            <w:pPr>
              <w:rPr>
                <w:lang w:val="en-US"/>
              </w:rPr>
            </w:pPr>
            <w:proofErr w:type="spellStart"/>
            <w:r>
              <w:rPr>
                <w:lang w:val="en-US"/>
              </w:rPr>
              <w:t>Average_amount_of_fatigue</w:t>
            </w:r>
            <w:proofErr w:type="spellEnd"/>
            <w:r>
              <w:rPr>
                <w:lang w:val="en-US"/>
              </w:rPr>
              <w:t xml:space="preserve">(black text) </w:t>
            </w:r>
          </w:p>
          <w:p w14:paraId="18A66544" w14:textId="7400849A" w:rsidR="008C397E" w:rsidRDefault="001C0EE2" w:rsidP="001C0EE2">
            <w:pPr>
              <w:rPr>
                <w:lang w:val="en-US"/>
              </w:rPr>
            </w:pPr>
            <w:r>
              <w:rPr>
                <w:lang w:val="en-US"/>
              </w:rPr>
              <w:t xml:space="preserve">Underline underneath </w:t>
            </w:r>
            <w:proofErr w:type="spellStart"/>
            <w:r>
              <w:rPr>
                <w:lang w:val="en-US"/>
              </w:rPr>
              <w:t>average_amount_of_fatigue</w:t>
            </w:r>
            <w:proofErr w:type="spellEnd"/>
          </w:p>
        </w:tc>
        <w:tc>
          <w:tcPr>
            <w:tcW w:w="3071" w:type="dxa"/>
          </w:tcPr>
          <w:p w14:paraId="42879122" w14:textId="5C4075E1" w:rsidR="008C397E" w:rsidRDefault="001C0EE2" w:rsidP="009C3A81">
            <w:pPr>
              <w:rPr>
                <w:lang w:val="en-US"/>
              </w:rPr>
            </w:pPr>
            <w:r>
              <w:rPr>
                <w:lang w:val="en-US"/>
              </w:rPr>
              <w:t>-</w:t>
            </w:r>
            <w:proofErr w:type="spellStart"/>
            <w:r>
              <w:rPr>
                <w:lang w:val="en-US"/>
              </w:rPr>
              <w:t>average_amount_of_fatigue</w:t>
            </w:r>
            <w:proofErr w:type="spellEnd"/>
            <w:r>
              <w:rPr>
                <w:lang w:val="en-US"/>
              </w:rPr>
              <w:t xml:space="preserve"> will be </w:t>
            </w:r>
            <w:proofErr w:type="gramStart"/>
            <w:r>
              <w:rPr>
                <w:lang w:val="en-US"/>
              </w:rPr>
              <w:t>calculate</w:t>
            </w:r>
            <w:proofErr w:type="gramEnd"/>
            <w:r>
              <w:rPr>
                <w:lang w:val="en-US"/>
              </w:rPr>
              <w:t xml:space="preserve"> from the numbers from the fatigue scale for the past 7 seven days</w:t>
            </w:r>
          </w:p>
        </w:tc>
      </w:tr>
      <w:tr w:rsidR="008C397E" w:rsidRPr="00F42D9C" w14:paraId="06CE5146" w14:textId="77777777" w:rsidTr="001C0EE2">
        <w:trPr>
          <w:trHeight w:val="314"/>
        </w:trPr>
        <w:tc>
          <w:tcPr>
            <w:tcW w:w="2699" w:type="dxa"/>
            <w:shd w:val="clear" w:color="auto" w:fill="D9D9D9" w:themeFill="background1" w:themeFillShade="D9"/>
          </w:tcPr>
          <w:p w14:paraId="1BE34DE6" w14:textId="553B44D5" w:rsidR="008C397E" w:rsidRDefault="001C0EE2" w:rsidP="009C3A81">
            <w:pPr>
              <w:rPr>
                <w:lang w:val="en-US"/>
              </w:rPr>
            </w:pPr>
            <w:r>
              <w:rPr>
                <w:lang w:val="en-US"/>
              </w:rPr>
              <w:t>Bottom Banner</w:t>
            </w:r>
          </w:p>
        </w:tc>
        <w:tc>
          <w:tcPr>
            <w:tcW w:w="3575" w:type="dxa"/>
            <w:shd w:val="clear" w:color="auto" w:fill="D9D9D9" w:themeFill="background1" w:themeFillShade="D9"/>
          </w:tcPr>
          <w:p w14:paraId="7A302A8C" w14:textId="0813EDDD" w:rsidR="008C397E" w:rsidRDefault="008C397E" w:rsidP="009C3A81">
            <w:pPr>
              <w:rPr>
                <w:lang w:val="en-US"/>
              </w:rPr>
            </w:pPr>
          </w:p>
        </w:tc>
        <w:tc>
          <w:tcPr>
            <w:tcW w:w="3071" w:type="dxa"/>
            <w:shd w:val="clear" w:color="auto" w:fill="D9D9D9" w:themeFill="background1" w:themeFillShade="D9"/>
          </w:tcPr>
          <w:p w14:paraId="24DD2D54" w14:textId="53A82FD4" w:rsidR="001C0EE2" w:rsidRPr="00F42D9C" w:rsidRDefault="001C0EE2" w:rsidP="001C0EE2">
            <w:pPr>
              <w:rPr>
                <w:lang w:val="en-US"/>
              </w:rPr>
            </w:pPr>
          </w:p>
          <w:p w14:paraId="5420BBB7" w14:textId="6A364B72" w:rsidR="008C397E" w:rsidRPr="00F42D9C" w:rsidRDefault="008C397E" w:rsidP="009C3A81">
            <w:pPr>
              <w:rPr>
                <w:lang w:val="en-US"/>
              </w:rPr>
            </w:pPr>
          </w:p>
        </w:tc>
      </w:tr>
      <w:tr w:rsidR="001C0EE2" w:rsidRPr="00F42D9C" w14:paraId="3C3E1097" w14:textId="77777777" w:rsidTr="001C0EE2">
        <w:trPr>
          <w:trHeight w:val="314"/>
        </w:trPr>
        <w:tc>
          <w:tcPr>
            <w:tcW w:w="2699" w:type="dxa"/>
            <w:shd w:val="clear" w:color="auto" w:fill="AEAAAA" w:themeFill="background2" w:themeFillShade="BF"/>
          </w:tcPr>
          <w:p w14:paraId="397C6CB0" w14:textId="0F465071" w:rsidR="001C0EE2" w:rsidRPr="005F7AEE" w:rsidRDefault="001C0EE2" w:rsidP="009C3A81">
            <w:pPr>
              <w:rPr>
                <w:b/>
                <w:bCs/>
                <w:lang w:val="en-US"/>
              </w:rPr>
            </w:pPr>
            <w:r w:rsidRPr="005F7AEE">
              <w:rPr>
                <w:b/>
                <w:bCs/>
                <w:lang w:val="en-US"/>
              </w:rPr>
              <w:t>Create a log page</w:t>
            </w:r>
          </w:p>
        </w:tc>
        <w:tc>
          <w:tcPr>
            <w:tcW w:w="3575" w:type="dxa"/>
            <w:shd w:val="clear" w:color="auto" w:fill="AEAAAA" w:themeFill="background2" w:themeFillShade="BF"/>
          </w:tcPr>
          <w:p w14:paraId="75627D0B" w14:textId="77777777" w:rsidR="001C0EE2" w:rsidRDefault="001C0EE2" w:rsidP="009C3A81">
            <w:pPr>
              <w:rPr>
                <w:lang w:val="en-US"/>
              </w:rPr>
            </w:pPr>
          </w:p>
        </w:tc>
        <w:tc>
          <w:tcPr>
            <w:tcW w:w="3071" w:type="dxa"/>
            <w:shd w:val="clear" w:color="auto" w:fill="AEAAAA" w:themeFill="background2" w:themeFillShade="BF"/>
          </w:tcPr>
          <w:p w14:paraId="5E63F86B" w14:textId="77777777" w:rsidR="001C0EE2" w:rsidRPr="00F42D9C" w:rsidRDefault="001C0EE2" w:rsidP="001C0EE2">
            <w:pPr>
              <w:rPr>
                <w:lang w:val="en-US"/>
              </w:rPr>
            </w:pPr>
          </w:p>
        </w:tc>
      </w:tr>
      <w:tr w:rsidR="005F7AEE" w:rsidRPr="00F42D9C" w14:paraId="1026A2C8" w14:textId="77777777" w:rsidTr="00035891">
        <w:trPr>
          <w:trHeight w:val="314"/>
        </w:trPr>
        <w:tc>
          <w:tcPr>
            <w:tcW w:w="2699" w:type="dxa"/>
            <w:shd w:val="clear" w:color="auto" w:fill="D9D9D9" w:themeFill="background1" w:themeFillShade="D9"/>
          </w:tcPr>
          <w:p w14:paraId="256645C1" w14:textId="2EE1E59F" w:rsidR="005F7AEE" w:rsidRPr="00035891" w:rsidRDefault="00035891" w:rsidP="009C3A81">
            <w:pPr>
              <w:rPr>
                <w:lang w:val="en-US"/>
              </w:rPr>
            </w:pPr>
            <w:r w:rsidRPr="00035891">
              <w:rPr>
                <w:lang w:val="en-US"/>
              </w:rPr>
              <w:t>Daily Log Screen</w:t>
            </w:r>
          </w:p>
        </w:tc>
        <w:tc>
          <w:tcPr>
            <w:tcW w:w="3575" w:type="dxa"/>
            <w:shd w:val="clear" w:color="auto" w:fill="D9D9D9" w:themeFill="background1" w:themeFillShade="D9"/>
          </w:tcPr>
          <w:p w14:paraId="5F8EB5D5" w14:textId="77777777" w:rsidR="005F7AEE" w:rsidRDefault="005F7AEE" w:rsidP="009C3A81">
            <w:pPr>
              <w:rPr>
                <w:lang w:val="en-US"/>
              </w:rPr>
            </w:pPr>
          </w:p>
        </w:tc>
        <w:tc>
          <w:tcPr>
            <w:tcW w:w="3071" w:type="dxa"/>
            <w:shd w:val="clear" w:color="auto" w:fill="D9D9D9" w:themeFill="background1" w:themeFillShade="D9"/>
          </w:tcPr>
          <w:p w14:paraId="00E2997B" w14:textId="77777777" w:rsidR="005F7AEE" w:rsidRPr="00F42D9C" w:rsidRDefault="005F7AEE" w:rsidP="001C0EE2">
            <w:pPr>
              <w:rPr>
                <w:lang w:val="en-US"/>
              </w:rPr>
            </w:pPr>
          </w:p>
        </w:tc>
      </w:tr>
      <w:tr w:rsidR="00035891" w:rsidRPr="00F42D9C" w14:paraId="0351220E" w14:textId="77777777" w:rsidTr="00035891">
        <w:trPr>
          <w:trHeight w:val="314"/>
        </w:trPr>
        <w:tc>
          <w:tcPr>
            <w:tcW w:w="2699" w:type="dxa"/>
            <w:shd w:val="clear" w:color="auto" w:fill="D9D9D9" w:themeFill="background1" w:themeFillShade="D9"/>
          </w:tcPr>
          <w:p w14:paraId="7B7A553C" w14:textId="2E81E85A" w:rsidR="00035891" w:rsidRPr="00035891" w:rsidRDefault="00035891" w:rsidP="009C3A81">
            <w:pPr>
              <w:rPr>
                <w:lang w:val="en-US"/>
              </w:rPr>
            </w:pPr>
            <w:r>
              <w:rPr>
                <w:lang w:val="en-US"/>
              </w:rPr>
              <w:t>Bottom Banner</w:t>
            </w:r>
          </w:p>
        </w:tc>
        <w:tc>
          <w:tcPr>
            <w:tcW w:w="3575" w:type="dxa"/>
            <w:shd w:val="clear" w:color="auto" w:fill="D9D9D9" w:themeFill="background1" w:themeFillShade="D9"/>
          </w:tcPr>
          <w:p w14:paraId="1F24CFB7" w14:textId="77777777" w:rsidR="00035891" w:rsidRDefault="00035891" w:rsidP="009C3A81">
            <w:pPr>
              <w:rPr>
                <w:lang w:val="en-US"/>
              </w:rPr>
            </w:pPr>
          </w:p>
        </w:tc>
        <w:tc>
          <w:tcPr>
            <w:tcW w:w="3071" w:type="dxa"/>
            <w:shd w:val="clear" w:color="auto" w:fill="D9D9D9" w:themeFill="background1" w:themeFillShade="D9"/>
          </w:tcPr>
          <w:p w14:paraId="62416F21" w14:textId="77777777" w:rsidR="00035891" w:rsidRPr="00F42D9C" w:rsidRDefault="00035891" w:rsidP="001C0EE2">
            <w:pPr>
              <w:rPr>
                <w:lang w:val="en-US"/>
              </w:rPr>
            </w:pPr>
          </w:p>
        </w:tc>
      </w:tr>
      <w:tr w:rsidR="000678D5" w:rsidRPr="00F42D9C" w14:paraId="6D77FA98" w14:textId="77777777" w:rsidTr="00C92181">
        <w:trPr>
          <w:trHeight w:val="314"/>
        </w:trPr>
        <w:tc>
          <w:tcPr>
            <w:tcW w:w="2699" w:type="dxa"/>
            <w:shd w:val="clear" w:color="auto" w:fill="AEAAAA" w:themeFill="background2" w:themeFillShade="BF"/>
          </w:tcPr>
          <w:p w14:paraId="5DD1C3AD" w14:textId="7AAC7D29" w:rsidR="000678D5" w:rsidRPr="00C92181" w:rsidRDefault="00C92181" w:rsidP="009C3A81">
            <w:pPr>
              <w:rPr>
                <w:b/>
                <w:bCs/>
                <w:lang w:val="en-US"/>
              </w:rPr>
            </w:pPr>
            <w:r w:rsidRPr="00C92181">
              <w:rPr>
                <w:b/>
                <w:bCs/>
                <w:lang w:val="en-US"/>
              </w:rPr>
              <w:t>Daily Logs Page</w:t>
            </w:r>
          </w:p>
        </w:tc>
        <w:tc>
          <w:tcPr>
            <w:tcW w:w="3575" w:type="dxa"/>
            <w:shd w:val="clear" w:color="auto" w:fill="AEAAAA" w:themeFill="background2" w:themeFillShade="BF"/>
          </w:tcPr>
          <w:p w14:paraId="534CA16F" w14:textId="77777777" w:rsidR="000678D5" w:rsidRDefault="000678D5" w:rsidP="009C3A81">
            <w:pPr>
              <w:rPr>
                <w:lang w:val="en-US"/>
              </w:rPr>
            </w:pPr>
          </w:p>
        </w:tc>
        <w:tc>
          <w:tcPr>
            <w:tcW w:w="3071" w:type="dxa"/>
            <w:shd w:val="clear" w:color="auto" w:fill="AEAAAA" w:themeFill="background2" w:themeFillShade="BF"/>
          </w:tcPr>
          <w:p w14:paraId="3DD9F425" w14:textId="77777777" w:rsidR="000678D5" w:rsidRPr="00F42D9C" w:rsidRDefault="000678D5" w:rsidP="001C0EE2">
            <w:pPr>
              <w:rPr>
                <w:lang w:val="en-US"/>
              </w:rPr>
            </w:pPr>
          </w:p>
        </w:tc>
      </w:tr>
      <w:tr w:rsidR="00963F5B" w:rsidRPr="00F42D9C" w14:paraId="1763BE76" w14:textId="77777777" w:rsidTr="00963F5B">
        <w:trPr>
          <w:trHeight w:val="314"/>
        </w:trPr>
        <w:tc>
          <w:tcPr>
            <w:tcW w:w="2699" w:type="dxa"/>
            <w:shd w:val="clear" w:color="auto" w:fill="auto"/>
          </w:tcPr>
          <w:p w14:paraId="65B2C033" w14:textId="1329101E" w:rsidR="00963F5B" w:rsidRPr="00E05483" w:rsidRDefault="00E05483" w:rsidP="009C3A81">
            <w:pPr>
              <w:rPr>
                <w:lang w:val="en-US"/>
              </w:rPr>
            </w:pPr>
            <w:r>
              <w:rPr>
                <w:lang w:val="en-US"/>
              </w:rPr>
              <w:t>Calendar Component</w:t>
            </w:r>
          </w:p>
        </w:tc>
        <w:tc>
          <w:tcPr>
            <w:tcW w:w="3575" w:type="dxa"/>
            <w:shd w:val="clear" w:color="auto" w:fill="auto"/>
          </w:tcPr>
          <w:p w14:paraId="15843E85" w14:textId="0CC14C91" w:rsidR="00963F5B" w:rsidRDefault="00603C67" w:rsidP="009C3A81">
            <w:pPr>
              <w:rPr>
                <w:lang w:val="en-US"/>
              </w:rPr>
            </w:pPr>
            <w:r>
              <w:rPr>
                <w:lang w:val="en-US"/>
              </w:rPr>
              <w:t xml:space="preserve">Show a calendar object  </w:t>
            </w:r>
          </w:p>
        </w:tc>
        <w:tc>
          <w:tcPr>
            <w:tcW w:w="3071" w:type="dxa"/>
            <w:shd w:val="clear" w:color="auto" w:fill="auto"/>
          </w:tcPr>
          <w:p w14:paraId="25AD8F9F" w14:textId="77777777" w:rsidR="00963F5B" w:rsidRDefault="00DF6E7D" w:rsidP="001C0EE2">
            <w:pPr>
              <w:rPr>
                <w:lang w:val="en-US"/>
              </w:rPr>
            </w:pPr>
            <w:r>
              <w:rPr>
                <w:lang w:val="en-US"/>
              </w:rPr>
              <w:t>-date is selected on today’s date</w:t>
            </w:r>
          </w:p>
          <w:p w14:paraId="0D5F2D91" w14:textId="74F5488D" w:rsidR="00DF6E7D" w:rsidRPr="00F42D9C" w:rsidRDefault="00DF6E7D" w:rsidP="001C0EE2">
            <w:pPr>
              <w:rPr>
                <w:lang w:val="en-US"/>
              </w:rPr>
            </w:pPr>
            <w:r>
              <w:rPr>
                <w:lang w:val="en-US"/>
              </w:rPr>
              <w:t>-user is able to click back to the date in which they created their account</w:t>
            </w:r>
          </w:p>
        </w:tc>
      </w:tr>
      <w:tr w:rsidR="00DF6E7D" w:rsidRPr="00F42D9C" w14:paraId="4B146911" w14:textId="77777777" w:rsidTr="00963F5B">
        <w:trPr>
          <w:trHeight w:val="314"/>
        </w:trPr>
        <w:tc>
          <w:tcPr>
            <w:tcW w:w="2699" w:type="dxa"/>
            <w:shd w:val="clear" w:color="auto" w:fill="auto"/>
          </w:tcPr>
          <w:p w14:paraId="12F398D1" w14:textId="35832246" w:rsidR="00DF6E7D" w:rsidRDefault="00F015B6" w:rsidP="009C3A81">
            <w:pPr>
              <w:rPr>
                <w:lang w:val="en-US"/>
              </w:rPr>
            </w:pPr>
            <w:r>
              <w:rPr>
                <w:lang w:val="en-US"/>
              </w:rPr>
              <w:t>Pain Scale</w:t>
            </w:r>
          </w:p>
        </w:tc>
        <w:tc>
          <w:tcPr>
            <w:tcW w:w="3575" w:type="dxa"/>
            <w:shd w:val="clear" w:color="auto" w:fill="auto"/>
          </w:tcPr>
          <w:p w14:paraId="2E5E801C" w14:textId="77777777" w:rsidR="00DF6E7D" w:rsidRDefault="00F015B6" w:rsidP="009C3A81">
            <w:pPr>
              <w:rPr>
                <w:lang w:val="en-US"/>
              </w:rPr>
            </w:pPr>
            <w:r>
              <w:rPr>
                <w:lang w:val="en-US"/>
              </w:rPr>
              <w:t>Label: ‘Pain Scale’</w:t>
            </w:r>
          </w:p>
          <w:p w14:paraId="263A4409" w14:textId="56FB5A07" w:rsidR="00F015B6" w:rsidRDefault="00F015B6" w:rsidP="009C3A81">
            <w:pPr>
              <w:rPr>
                <w:lang w:val="en-US"/>
              </w:rPr>
            </w:pPr>
            <w:r>
              <w:rPr>
                <w:lang w:val="en-US"/>
              </w:rPr>
              <w:t xml:space="preserve">Slider </w:t>
            </w:r>
            <w:r w:rsidR="0095346E">
              <w:rPr>
                <w:lang w:val="en-US"/>
              </w:rPr>
              <w:t>u</w:t>
            </w:r>
            <w:r>
              <w:rPr>
                <w:lang w:val="en-US"/>
              </w:rPr>
              <w:t>nderneath labeled 0 – 10</w:t>
            </w:r>
          </w:p>
        </w:tc>
        <w:tc>
          <w:tcPr>
            <w:tcW w:w="3071" w:type="dxa"/>
            <w:shd w:val="clear" w:color="auto" w:fill="auto"/>
          </w:tcPr>
          <w:p w14:paraId="2450CEA5" w14:textId="29B54B5A" w:rsidR="00DF6E7D" w:rsidRDefault="00F1793E" w:rsidP="001C0EE2">
            <w:pPr>
              <w:rPr>
                <w:lang w:val="en-US"/>
              </w:rPr>
            </w:pPr>
            <w:r>
              <w:rPr>
                <w:lang w:val="en-US"/>
              </w:rPr>
              <w:t>-Slider is marked where the user selected their amount of pain for the day</w:t>
            </w:r>
            <w:r w:rsidR="00C2415B">
              <w:rPr>
                <w:lang w:val="en-US"/>
              </w:rPr>
              <w:t xml:space="preserve"> selected</w:t>
            </w:r>
            <w:r w:rsidR="00A7010F">
              <w:rPr>
                <w:lang w:val="en-US"/>
              </w:rPr>
              <w:t xml:space="preserve"> by the calendar object </w:t>
            </w:r>
          </w:p>
        </w:tc>
      </w:tr>
      <w:tr w:rsidR="00F1793E" w:rsidRPr="00F42D9C" w14:paraId="629B4771" w14:textId="77777777" w:rsidTr="00963F5B">
        <w:trPr>
          <w:trHeight w:val="314"/>
        </w:trPr>
        <w:tc>
          <w:tcPr>
            <w:tcW w:w="2699" w:type="dxa"/>
            <w:shd w:val="clear" w:color="auto" w:fill="auto"/>
          </w:tcPr>
          <w:p w14:paraId="41946A5F" w14:textId="0F953A9E" w:rsidR="00F1793E" w:rsidRDefault="0095346E" w:rsidP="009C3A81">
            <w:pPr>
              <w:rPr>
                <w:lang w:val="en-US"/>
              </w:rPr>
            </w:pPr>
            <w:r>
              <w:rPr>
                <w:lang w:val="en-US"/>
              </w:rPr>
              <w:t>Mood Scale</w:t>
            </w:r>
          </w:p>
        </w:tc>
        <w:tc>
          <w:tcPr>
            <w:tcW w:w="3575" w:type="dxa"/>
            <w:shd w:val="clear" w:color="auto" w:fill="auto"/>
          </w:tcPr>
          <w:p w14:paraId="2148285C" w14:textId="77777777" w:rsidR="00F1793E" w:rsidRDefault="0095346E" w:rsidP="009C3A81">
            <w:pPr>
              <w:rPr>
                <w:lang w:val="en-US"/>
              </w:rPr>
            </w:pPr>
            <w:r>
              <w:rPr>
                <w:lang w:val="en-US"/>
              </w:rPr>
              <w:t>Label: ‘Mood Scale’</w:t>
            </w:r>
          </w:p>
          <w:p w14:paraId="75C1944D" w14:textId="0588A535" w:rsidR="0095346E" w:rsidRDefault="0095346E" w:rsidP="009C3A81">
            <w:pPr>
              <w:rPr>
                <w:lang w:val="en-US"/>
              </w:rPr>
            </w:pPr>
            <w:r>
              <w:rPr>
                <w:lang w:val="en-US"/>
              </w:rPr>
              <w:t>Slider underneath labeled 0 - 10</w:t>
            </w:r>
          </w:p>
        </w:tc>
        <w:tc>
          <w:tcPr>
            <w:tcW w:w="3071" w:type="dxa"/>
            <w:shd w:val="clear" w:color="auto" w:fill="auto"/>
          </w:tcPr>
          <w:p w14:paraId="1E634D5A" w14:textId="59E9CC6F" w:rsidR="00F1793E" w:rsidRDefault="0095346E" w:rsidP="001C0EE2">
            <w:pPr>
              <w:rPr>
                <w:lang w:val="en-US"/>
              </w:rPr>
            </w:pPr>
            <w:r>
              <w:rPr>
                <w:lang w:val="en-US"/>
              </w:rPr>
              <w:t>-Slider is marked where the user selected their mood for the day</w:t>
            </w:r>
            <w:r w:rsidR="00C2415B">
              <w:rPr>
                <w:lang w:val="en-US"/>
              </w:rPr>
              <w:t xml:space="preserve"> selected</w:t>
            </w:r>
            <w:r w:rsidR="00A7010F">
              <w:rPr>
                <w:lang w:val="en-US"/>
              </w:rPr>
              <w:t xml:space="preserve"> by the calendar object </w:t>
            </w:r>
          </w:p>
        </w:tc>
      </w:tr>
      <w:tr w:rsidR="00C2415B" w:rsidRPr="00F42D9C" w14:paraId="67B219E6" w14:textId="77777777" w:rsidTr="00963F5B">
        <w:trPr>
          <w:trHeight w:val="314"/>
        </w:trPr>
        <w:tc>
          <w:tcPr>
            <w:tcW w:w="2699" w:type="dxa"/>
            <w:shd w:val="clear" w:color="auto" w:fill="auto"/>
          </w:tcPr>
          <w:p w14:paraId="32ECEFCB" w14:textId="5D55E18E" w:rsidR="00C2415B" w:rsidRDefault="00C2415B" w:rsidP="009C3A81">
            <w:pPr>
              <w:rPr>
                <w:lang w:val="en-US"/>
              </w:rPr>
            </w:pPr>
            <w:r>
              <w:rPr>
                <w:lang w:val="en-US"/>
              </w:rPr>
              <w:t>Fatigue Scale</w:t>
            </w:r>
          </w:p>
        </w:tc>
        <w:tc>
          <w:tcPr>
            <w:tcW w:w="3575" w:type="dxa"/>
            <w:shd w:val="clear" w:color="auto" w:fill="auto"/>
          </w:tcPr>
          <w:p w14:paraId="73CA3E51" w14:textId="77777777" w:rsidR="00C2415B" w:rsidRDefault="00C2415B" w:rsidP="009C3A81">
            <w:pPr>
              <w:rPr>
                <w:lang w:val="en-US"/>
              </w:rPr>
            </w:pPr>
            <w:r>
              <w:rPr>
                <w:lang w:val="en-US"/>
              </w:rPr>
              <w:t>Label: ‘Fatigue Scale’</w:t>
            </w:r>
          </w:p>
          <w:p w14:paraId="46B7FDB0" w14:textId="581010EC" w:rsidR="00C2415B" w:rsidRDefault="00C2415B" w:rsidP="009C3A81">
            <w:pPr>
              <w:rPr>
                <w:lang w:val="en-US"/>
              </w:rPr>
            </w:pPr>
            <w:r>
              <w:rPr>
                <w:lang w:val="en-US"/>
              </w:rPr>
              <w:t>Slider underneath labeled 0 – 10</w:t>
            </w:r>
          </w:p>
        </w:tc>
        <w:tc>
          <w:tcPr>
            <w:tcW w:w="3071" w:type="dxa"/>
            <w:shd w:val="clear" w:color="auto" w:fill="auto"/>
          </w:tcPr>
          <w:p w14:paraId="1B8C1298" w14:textId="6349A3FF" w:rsidR="00C2415B" w:rsidRDefault="00C2415B" w:rsidP="001C0EE2">
            <w:pPr>
              <w:rPr>
                <w:lang w:val="en-US"/>
              </w:rPr>
            </w:pPr>
            <w:r>
              <w:rPr>
                <w:lang w:val="en-US"/>
              </w:rPr>
              <w:t xml:space="preserve">-Slider is marked where the user selected their amount of </w:t>
            </w:r>
            <w:r w:rsidR="00A7010F">
              <w:rPr>
                <w:lang w:val="en-US"/>
              </w:rPr>
              <w:t>fatigue for the day selected by the calendar object</w:t>
            </w:r>
          </w:p>
        </w:tc>
      </w:tr>
      <w:tr w:rsidR="00417889" w:rsidRPr="00F42D9C" w14:paraId="14E6DE71" w14:textId="77777777" w:rsidTr="00DE2C73">
        <w:trPr>
          <w:trHeight w:val="314"/>
        </w:trPr>
        <w:tc>
          <w:tcPr>
            <w:tcW w:w="2699" w:type="dxa"/>
            <w:shd w:val="clear" w:color="auto" w:fill="D9D9D9" w:themeFill="background1" w:themeFillShade="D9"/>
          </w:tcPr>
          <w:p w14:paraId="01684574" w14:textId="2F6D538C" w:rsidR="00417889" w:rsidRDefault="00417889" w:rsidP="00417889">
            <w:pPr>
              <w:rPr>
                <w:lang w:val="en-US"/>
              </w:rPr>
            </w:pPr>
            <w:r>
              <w:rPr>
                <w:lang w:val="en-US"/>
              </w:rPr>
              <w:lastRenderedPageBreak/>
              <w:t>Bottom Banner</w:t>
            </w:r>
          </w:p>
        </w:tc>
        <w:tc>
          <w:tcPr>
            <w:tcW w:w="3575" w:type="dxa"/>
            <w:shd w:val="clear" w:color="auto" w:fill="D9D9D9" w:themeFill="background1" w:themeFillShade="D9"/>
          </w:tcPr>
          <w:p w14:paraId="183D18E8" w14:textId="77777777" w:rsidR="00417889" w:rsidRDefault="00417889" w:rsidP="00417889">
            <w:pPr>
              <w:rPr>
                <w:lang w:val="en-US"/>
              </w:rPr>
            </w:pPr>
          </w:p>
        </w:tc>
        <w:tc>
          <w:tcPr>
            <w:tcW w:w="3071" w:type="dxa"/>
            <w:shd w:val="clear" w:color="auto" w:fill="D9D9D9" w:themeFill="background1" w:themeFillShade="D9"/>
          </w:tcPr>
          <w:p w14:paraId="7AF144BC" w14:textId="77777777" w:rsidR="00417889" w:rsidRDefault="00417889" w:rsidP="00417889">
            <w:pPr>
              <w:rPr>
                <w:lang w:val="en-US"/>
              </w:rPr>
            </w:pPr>
          </w:p>
        </w:tc>
      </w:tr>
      <w:tr w:rsidR="00DE2C73" w:rsidRPr="00F42D9C" w14:paraId="1881128A" w14:textId="77777777" w:rsidTr="00DE2C73">
        <w:trPr>
          <w:trHeight w:val="314"/>
        </w:trPr>
        <w:tc>
          <w:tcPr>
            <w:tcW w:w="2699" w:type="dxa"/>
            <w:shd w:val="clear" w:color="auto" w:fill="AEAAAA" w:themeFill="background2" w:themeFillShade="BF"/>
          </w:tcPr>
          <w:p w14:paraId="185B61BA" w14:textId="5C418B77" w:rsidR="00DE2C73" w:rsidRPr="00C3241E" w:rsidRDefault="00C3241E" w:rsidP="00417889">
            <w:pPr>
              <w:rPr>
                <w:b/>
                <w:bCs/>
                <w:lang w:val="en-US"/>
              </w:rPr>
            </w:pPr>
            <w:r w:rsidRPr="00C3241E">
              <w:rPr>
                <w:b/>
                <w:bCs/>
                <w:lang w:val="en-US"/>
              </w:rPr>
              <w:t>Print Logs Page</w:t>
            </w:r>
          </w:p>
        </w:tc>
        <w:tc>
          <w:tcPr>
            <w:tcW w:w="3575" w:type="dxa"/>
            <w:shd w:val="clear" w:color="auto" w:fill="AEAAAA" w:themeFill="background2" w:themeFillShade="BF"/>
          </w:tcPr>
          <w:p w14:paraId="04C0DEF6" w14:textId="77777777" w:rsidR="00DE2C73" w:rsidRDefault="00DE2C73" w:rsidP="00417889">
            <w:pPr>
              <w:rPr>
                <w:lang w:val="en-US"/>
              </w:rPr>
            </w:pPr>
          </w:p>
        </w:tc>
        <w:tc>
          <w:tcPr>
            <w:tcW w:w="3071" w:type="dxa"/>
            <w:shd w:val="clear" w:color="auto" w:fill="AEAAAA" w:themeFill="background2" w:themeFillShade="BF"/>
          </w:tcPr>
          <w:p w14:paraId="7636344B" w14:textId="77777777" w:rsidR="00DE2C73" w:rsidRDefault="00DE2C73" w:rsidP="00417889">
            <w:pPr>
              <w:rPr>
                <w:lang w:val="en-US"/>
              </w:rPr>
            </w:pPr>
          </w:p>
        </w:tc>
      </w:tr>
      <w:tr w:rsidR="0034122F" w:rsidRPr="00F42D9C" w14:paraId="30A8AF91" w14:textId="77777777" w:rsidTr="0034122F">
        <w:trPr>
          <w:trHeight w:val="314"/>
        </w:trPr>
        <w:tc>
          <w:tcPr>
            <w:tcW w:w="2699" w:type="dxa"/>
            <w:shd w:val="clear" w:color="auto" w:fill="auto"/>
          </w:tcPr>
          <w:p w14:paraId="0ADC0328" w14:textId="0EBE6D53" w:rsidR="0034122F" w:rsidRPr="00A31D5B" w:rsidRDefault="00A31D5B" w:rsidP="00417889">
            <w:pPr>
              <w:rPr>
                <w:lang w:val="en-US"/>
              </w:rPr>
            </w:pPr>
            <w:r w:rsidRPr="00A31D5B">
              <w:rPr>
                <w:lang w:val="en-US"/>
              </w:rPr>
              <w:t>Title</w:t>
            </w:r>
          </w:p>
        </w:tc>
        <w:tc>
          <w:tcPr>
            <w:tcW w:w="3575" w:type="dxa"/>
            <w:shd w:val="clear" w:color="auto" w:fill="auto"/>
          </w:tcPr>
          <w:p w14:paraId="3571C4D0" w14:textId="61855E6D" w:rsidR="0034122F" w:rsidRDefault="00A31D5B" w:rsidP="00417889">
            <w:pPr>
              <w:rPr>
                <w:lang w:val="en-US"/>
              </w:rPr>
            </w:pPr>
            <w:r>
              <w:rPr>
                <w:lang w:val="en-US"/>
              </w:rPr>
              <w:t>‘Print Log’ (black text)</w:t>
            </w:r>
          </w:p>
        </w:tc>
        <w:tc>
          <w:tcPr>
            <w:tcW w:w="3071" w:type="dxa"/>
            <w:shd w:val="clear" w:color="auto" w:fill="auto"/>
          </w:tcPr>
          <w:p w14:paraId="68982AA3" w14:textId="77777777" w:rsidR="0034122F" w:rsidRDefault="0034122F" w:rsidP="00417889">
            <w:pPr>
              <w:rPr>
                <w:lang w:val="en-US"/>
              </w:rPr>
            </w:pPr>
          </w:p>
        </w:tc>
      </w:tr>
      <w:tr w:rsidR="00A31D5B" w:rsidRPr="00F42D9C" w14:paraId="0FFEDCDF" w14:textId="77777777" w:rsidTr="0034122F">
        <w:trPr>
          <w:trHeight w:val="314"/>
        </w:trPr>
        <w:tc>
          <w:tcPr>
            <w:tcW w:w="2699" w:type="dxa"/>
            <w:shd w:val="clear" w:color="auto" w:fill="auto"/>
          </w:tcPr>
          <w:p w14:paraId="40ACA142" w14:textId="624624D1" w:rsidR="00A31D5B" w:rsidRPr="00A31D5B" w:rsidRDefault="00200E07" w:rsidP="00417889">
            <w:pPr>
              <w:rPr>
                <w:lang w:val="en-US"/>
              </w:rPr>
            </w:pPr>
            <w:r>
              <w:rPr>
                <w:lang w:val="en-US"/>
              </w:rPr>
              <w:t xml:space="preserve">Dates </w:t>
            </w:r>
          </w:p>
        </w:tc>
        <w:tc>
          <w:tcPr>
            <w:tcW w:w="3575" w:type="dxa"/>
            <w:shd w:val="clear" w:color="auto" w:fill="auto"/>
          </w:tcPr>
          <w:p w14:paraId="39B34947" w14:textId="7F98CEBC" w:rsidR="00A31D5B" w:rsidRDefault="000868B4" w:rsidP="00417889">
            <w:pPr>
              <w:rPr>
                <w:lang w:val="en-US"/>
              </w:rPr>
            </w:pPr>
            <w:proofErr w:type="spellStart"/>
            <w:r>
              <w:rPr>
                <w:lang w:val="en-US"/>
              </w:rPr>
              <w:t>Date_start</w:t>
            </w:r>
            <w:proofErr w:type="spellEnd"/>
            <w:r w:rsidR="00BA20FB">
              <w:rPr>
                <w:lang w:val="en-US"/>
              </w:rPr>
              <w:t xml:space="preserve"> + ‘to’ + </w:t>
            </w:r>
            <w:proofErr w:type="spellStart"/>
            <w:r w:rsidR="00BA20FB">
              <w:rPr>
                <w:lang w:val="en-US"/>
              </w:rPr>
              <w:t>date_finish</w:t>
            </w:r>
            <w:proofErr w:type="spellEnd"/>
            <w:r w:rsidR="00BA20FB">
              <w:rPr>
                <w:lang w:val="en-US"/>
              </w:rPr>
              <w:t xml:space="preserve"> (black text)</w:t>
            </w:r>
          </w:p>
        </w:tc>
        <w:tc>
          <w:tcPr>
            <w:tcW w:w="3071" w:type="dxa"/>
            <w:shd w:val="clear" w:color="auto" w:fill="auto"/>
          </w:tcPr>
          <w:p w14:paraId="5FB61981" w14:textId="77777777" w:rsidR="00A31D5B" w:rsidRDefault="00CA23BE" w:rsidP="00417889">
            <w:pPr>
              <w:rPr>
                <w:lang w:val="en-US"/>
              </w:rPr>
            </w:pPr>
            <w:r>
              <w:rPr>
                <w:lang w:val="en-US"/>
              </w:rPr>
              <w:t>-</w:t>
            </w:r>
            <w:proofErr w:type="spellStart"/>
            <w:r>
              <w:rPr>
                <w:lang w:val="en-US"/>
              </w:rPr>
              <w:t>date_start</w:t>
            </w:r>
            <w:proofErr w:type="spellEnd"/>
            <w:r>
              <w:rPr>
                <w:lang w:val="en-US"/>
              </w:rPr>
              <w:t xml:space="preserve"> is a chosen date to be in the pdf</w:t>
            </w:r>
          </w:p>
          <w:p w14:paraId="136FE580" w14:textId="77777777" w:rsidR="00CA23BE" w:rsidRDefault="00CA23BE" w:rsidP="00417889">
            <w:pPr>
              <w:rPr>
                <w:lang w:val="en-US"/>
              </w:rPr>
            </w:pPr>
            <w:r>
              <w:rPr>
                <w:lang w:val="en-US"/>
              </w:rPr>
              <w:t>-</w:t>
            </w:r>
            <w:proofErr w:type="spellStart"/>
            <w:r>
              <w:rPr>
                <w:lang w:val="en-US"/>
              </w:rPr>
              <w:t>date_end</w:t>
            </w:r>
            <w:proofErr w:type="spellEnd"/>
            <w:r>
              <w:rPr>
                <w:lang w:val="en-US"/>
              </w:rPr>
              <w:t xml:space="preserve"> is a chosen date to be in the pdf </w:t>
            </w:r>
          </w:p>
          <w:p w14:paraId="0C33AA65" w14:textId="77777777" w:rsidR="00CA23BE" w:rsidRDefault="00CA23BE" w:rsidP="00417889">
            <w:pPr>
              <w:rPr>
                <w:lang w:val="en-US"/>
              </w:rPr>
            </w:pPr>
            <w:r>
              <w:rPr>
                <w:lang w:val="en-US"/>
              </w:rPr>
              <w:t xml:space="preserve">-if either </w:t>
            </w:r>
            <w:proofErr w:type="spellStart"/>
            <w:r>
              <w:rPr>
                <w:lang w:val="en-US"/>
              </w:rPr>
              <w:t>date_start</w:t>
            </w:r>
            <w:proofErr w:type="spellEnd"/>
            <w:r>
              <w:rPr>
                <w:lang w:val="en-US"/>
              </w:rPr>
              <w:t xml:space="preserve"> or </w:t>
            </w:r>
            <w:proofErr w:type="spellStart"/>
            <w:r>
              <w:rPr>
                <w:lang w:val="en-US"/>
              </w:rPr>
              <w:t>date_end</w:t>
            </w:r>
            <w:proofErr w:type="spellEnd"/>
            <w:r>
              <w:rPr>
                <w:lang w:val="en-US"/>
              </w:rPr>
              <w:t xml:space="preserve"> is chosen, then a calendar pops up with the current date on it </w:t>
            </w:r>
          </w:p>
          <w:p w14:paraId="0377B3E9" w14:textId="77777777" w:rsidR="005A1599" w:rsidRDefault="00CA23BE" w:rsidP="00417889">
            <w:pPr>
              <w:rPr>
                <w:lang w:val="en-US"/>
              </w:rPr>
            </w:pPr>
            <w:r>
              <w:rPr>
                <w:lang w:val="en-US"/>
              </w:rPr>
              <w:t>-</w:t>
            </w:r>
            <w:proofErr w:type="spellStart"/>
            <w:r>
              <w:rPr>
                <w:lang w:val="en-US"/>
              </w:rPr>
              <w:t>date_start</w:t>
            </w:r>
            <w:proofErr w:type="spellEnd"/>
            <w:r>
              <w:rPr>
                <w:lang w:val="en-US"/>
              </w:rPr>
              <w:t xml:space="preserve"> can</w:t>
            </w:r>
            <w:r w:rsidR="009B5839">
              <w:rPr>
                <w:lang w:val="en-US"/>
              </w:rPr>
              <w:t xml:space="preserve">not be greater than </w:t>
            </w:r>
            <w:proofErr w:type="spellStart"/>
            <w:r w:rsidR="009B5839">
              <w:rPr>
                <w:lang w:val="en-US"/>
              </w:rPr>
              <w:t>date_end</w:t>
            </w:r>
            <w:proofErr w:type="spellEnd"/>
            <w:r w:rsidR="009B5839">
              <w:rPr>
                <w:lang w:val="en-US"/>
              </w:rPr>
              <w:t xml:space="preserve"> </w:t>
            </w:r>
          </w:p>
          <w:p w14:paraId="334840EF" w14:textId="77777777" w:rsidR="009B5839" w:rsidRDefault="009B5839" w:rsidP="00417889">
            <w:pPr>
              <w:rPr>
                <w:lang w:val="en-US"/>
              </w:rPr>
            </w:pPr>
            <w:r>
              <w:rPr>
                <w:lang w:val="en-US"/>
              </w:rPr>
              <w:t>-</w:t>
            </w:r>
            <w:proofErr w:type="spellStart"/>
            <w:r>
              <w:rPr>
                <w:lang w:val="en-US"/>
              </w:rPr>
              <w:t>date_start</w:t>
            </w:r>
            <w:proofErr w:type="spellEnd"/>
            <w:r>
              <w:rPr>
                <w:lang w:val="en-US"/>
              </w:rPr>
              <w:t xml:space="preserve"> &amp; </w:t>
            </w:r>
            <w:proofErr w:type="spellStart"/>
            <w:r>
              <w:rPr>
                <w:lang w:val="en-US"/>
              </w:rPr>
              <w:t>date_end</w:t>
            </w:r>
            <w:proofErr w:type="spellEnd"/>
            <w:r>
              <w:rPr>
                <w:lang w:val="en-US"/>
              </w:rPr>
              <w:t xml:space="preserve"> cannot be greater than the current date</w:t>
            </w:r>
          </w:p>
          <w:p w14:paraId="2E0EFCA4" w14:textId="440A8572" w:rsidR="001C7E62" w:rsidRDefault="001C7E62" w:rsidP="00417889">
            <w:pPr>
              <w:rPr>
                <w:lang w:val="en-US"/>
              </w:rPr>
            </w:pPr>
            <w:r>
              <w:rPr>
                <w:lang w:val="en-US"/>
              </w:rPr>
              <w:t>-does not show if no logs are filled out</w:t>
            </w:r>
          </w:p>
        </w:tc>
      </w:tr>
      <w:tr w:rsidR="009B5839" w:rsidRPr="00F42D9C" w14:paraId="1D99A838" w14:textId="77777777" w:rsidTr="0034122F">
        <w:trPr>
          <w:trHeight w:val="314"/>
        </w:trPr>
        <w:tc>
          <w:tcPr>
            <w:tcW w:w="2699" w:type="dxa"/>
            <w:shd w:val="clear" w:color="auto" w:fill="auto"/>
          </w:tcPr>
          <w:p w14:paraId="18F3BDB7" w14:textId="60773B19" w:rsidR="009B5839" w:rsidRDefault="00434BC3" w:rsidP="00417889">
            <w:pPr>
              <w:rPr>
                <w:lang w:val="en-US"/>
              </w:rPr>
            </w:pPr>
            <w:r>
              <w:rPr>
                <w:lang w:val="en-US"/>
              </w:rPr>
              <w:t>Print Label</w:t>
            </w:r>
          </w:p>
        </w:tc>
        <w:tc>
          <w:tcPr>
            <w:tcW w:w="3575" w:type="dxa"/>
            <w:shd w:val="clear" w:color="auto" w:fill="auto"/>
          </w:tcPr>
          <w:p w14:paraId="59C1DACA" w14:textId="597625A2" w:rsidR="009B5839" w:rsidRDefault="00434BC3" w:rsidP="00417889">
            <w:pPr>
              <w:rPr>
                <w:lang w:val="en-US"/>
              </w:rPr>
            </w:pPr>
            <w:r>
              <w:rPr>
                <w:lang w:val="en-US"/>
              </w:rPr>
              <w:t>‘Check all below that you want to include in your print’ (black text)</w:t>
            </w:r>
          </w:p>
        </w:tc>
        <w:tc>
          <w:tcPr>
            <w:tcW w:w="3071" w:type="dxa"/>
            <w:shd w:val="clear" w:color="auto" w:fill="auto"/>
          </w:tcPr>
          <w:p w14:paraId="7CF351E5" w14:textId="3A84C529" w:rsidR="009B5839" w:rsidRPr="001C7E62" w:rsidRDefault="001C7E62" w:rsidP="001C7E62">
            <w:pPr>
              <w:rPr>
                <w:lang w:val="en-US"/>
              </w:rPr>
            </w:pPr>
            <w:r>
              <w:rPr>
                <w:lang w:val="en-US"/>
              </w:rPr>
              <w:t>-does not show if no logs are filled out</w:t>
            </w:r>
          </w:p>
        </w:tc>
      </w:tr>
      <w:tr w:rsidR="00D1600C" w:rsidRPr="00F42D9C" w14:paraId="6672759D" w14:textId="77777777" w:rsidTr="0034122F">
        <w:trPr>
          <w:trHeight w:val="314"/>
        </w:trPr>
        <w:tc>
          <w:tcPr>
            <w:tcW w:w="2699" w:type="dxa"/>
            <w:shd w:val="clear" w:color="auto" w:fill="auto"/>
          </w:tcPr>
          <w:p w14:paraId="55BA4D00" w14:textId="0069659D" w:rsidR="00D1600C" w:rsidRDefault="00D1600C" w:rsidP="00417889">
            <w:pPr>
              <w:rPr>
                <w:lang w:val="en-US"/>
              </w:rPr>
            </w:pPr>
            <w:r>
              <w:rPr>
                <w:lang w:val="en-US"/>
              </w:rPr>
              <w:t>Overview</w:t>
            </w:r>
          </w:p>
        </w:tc>
        <w:tc>
          <w:tcPr>
            <w:tcW w:w="3575" w:type="dxa"/>
            <w:shd w:val="clear" w:color="auto" w:fill="auto"/>
          </w:tcPr>
          <w:p w14:paraId="6728CB58" w14:textId="622FF3F8" w:rsidR="00D1600C" w:rsidRDefault="00D1600C" w:rsidP="00417889">
            <w:pPr>
              <w:rPr>
                <w:lang w:val="en-US"/>
              </w:rPr>
            </w:pPr>
            <w:r>
              <w:rPr>
                <w:lang w:val="en-US"/>
              </w:rPr>
              <w:t>Checkbox + ‘Overview’</w:t>
            </w:r>
          </w:p>
        </w:tc>
        <w:tc>
          <w:tcPr>
            <w:tcW w:w="3071" w:type="dxa"/>
            <w:shd w:val="clear" w:color="auto" w:fill="auto"/>
          </w:tcPr>
          <w:p w14:paraId="58CC6F93" w14:textId="77777777" w:rsidR="001C7E62" w:rsidRDefault="00D1600C" w:rsidP="001C7E62">
            <w:pPr>
              <w:rPr>
                <w:lang w:val="en-US"/>
              </w:rPr>
            </w:pPr>
            <w:r>
              <w:rPr>
                <w:lang w:val="en-US"/>
              </w:rPr>
              <w:t xml:space="preserve">Check in checkbox when clicked, empty when not </w:t>
            </w:r>
          </w:p>
          <w:p w14:paraId="230DE0B6" w14:textId="566BE615" w:rsidR="001C7E62" w:rsidRPr="001C7E62" w:rsidRDefault="001C7E62" w:rsidP="001C7E62">
            <w:pPr>
              <w:rPr>
                <w:lang w:val="en-US"/>
              </w:rPr>
            </w:pPr>
            <w:r>
              <w:rPr>
                <w:lang w:val="en-US"/>
              </w:rPr>
              <w:t>-does not show if no logs are filled out</w:t>
            </w:r>
          </w:p>
        </w:tc>
      </w:tr>
      <w:tr w:rsidR="00D1600C" w:rsidRPr="00F42D9C" w14:paraId="552977E3" w14:textId="77777777" w:rsidTr="0034122F">
        <w:trPr>
          <w:trHeight w:val="314"/>
        </w:trPr>
        <w:tc>
          <w:tcPr>
            <w:tcW w:w="2699" w:type="dxa"/>
            <w:shd w:val="clear" w:color="auto" w:fill="auto"/>
          </w:tcPr>
          <w:p w14:paraId="3CC8BA73" w14:textId="2EA00487" w:rsidR="00D1600C" w:rsidRDefault="007D37FB" w:rsidP="00417889">
            <w:pPr>
              <w:rPr>
                <w:lang w:val="en-US"/>
              </w:rPr>
            </w:pPr>
            <w:r>
              <w:rPr>
                <w:lang w:val="en-US"/>
              </w:rPr>
              <w:t>Daily Log</w:t>
            </w:r>
          </w:p>
        </w:tc>
        <w:tc>
          <w:tcPr>
            <w:tcW w:w="3575" w:type="dxa"/>
            <w:shd w:val="clear" w:color="auto" w:fill="auto"/>
          </w:tcPr>
          <w:p w14:paraId="7BA59315" w14:textId="254E3D30" w:rsidR="00D1600C" w:rsidRDefault="007D37FB" w:rsidP="00417889">
            <w:pPr>
              <w:rPr>
                <w:lang w:val="en-US"/>
              </w:rPr>
            </w:pPr>
            <w:r>
              <w:rPr>
                <w:lang w:val="en-US"/>
              </w:rPr>
              <w:t>Checkbox + ‘Daily log</w:t>
            </w:r>
            <w:r w:rsidR="00AC19D7">
              <w:rPr>
                <w:lang w:val="en-US"/>
              </w:rPr>
              <w:t>s</w:t>
            </w:r>
            <w:r>
              <w:rPr>
                <w:lang w:val="en-US"/>
              </w:rPr>
              <w:t xml:space="preserve"> – overviews’</w:t>
            </w:r>
          </w:p>
        </w:tc>
        <w:tc>
          <w:tcPr>
            <w:tcW w:w="3071" w:type="dxa"/>
            <w:shd w:val="clear" w:color="auto" w:fill="auto"/>
          </w:tcPr>
          <w:p w14:paraId="61DD7772" w14:textId="77777777" w:rsidR="00D1600C" w:rsidRDefault="007D37FB" w:rsidP="00417889">
            <w:pPr>
              <w:rPr>
                <w:lang w:val="en-US"/>
              </w:rPr>
            </w:pPr>
            <w:r>
              <w:rPr>
                <w:lang w:val="en-US"/>
              </w:rPr>
              <w:t>Check in checkbox when clicked, empty when not</w:t>
            </w:r>
          </w:p>
          <w:p w14:paraId="1A088D82" w14:textId="224555BE" w:rsidR="00AC19D7" w:rsidRDefault="00AC19D7" w:rsidP="00417889">
            <w:pPr>
              <w:rPr>
                <w:lang w:val="en-US"/>
              </w:rPr>
            </w:pPr>
            <w:r>
              <w:rPr>
                <w:lang w:val="en-US"/>
              </w:rPr>
              <w:t xml:space="preserve">-does not show if no </w:t>
            </w:r>
            <w:r w:rsidR="001C7E62">
              <w:rPr>
                <w:lang w:val="en-US"/>
              </w:rPr>
              <w:t xml:space="preserve">overview </w:t>
            </w:r>
            <w:r>
              <w:rPr>
                <w:lang w:val="en-US"/>
              </w:rPr>
              <w:t>logs are filled out</w:t>
            </w:r>
          </w:p>
        </w:tc>
      </w:tr>
      <w:tr w:rsidR="007D37FB" w:rsidRPr="00F42D9C" w14:paraId="1B2CC92B" w14:textId="77777777" w:rsidTr="0034122F">
        <w:trPr>
          <w:trHeight w:val="314"/>
        </w:trPr>
        <w:tc>
          <w:tcPr>
            <w:tcW w:w="2699" w:type="dxa"/>
            <w:shd w:val="clear" w:color="auto" w:fill="auto"/>
          </w:tcPr>
          <w:p w14:paraId="328A9E4C" w14:textId="6B4AECE0" w:rsidR="007D37FB" w:rsidRDefault="007D37FB" w:rsidP="00417889">
            <w:pPr>
              <w:rPr>
                <w:lang w:val="en-US"/>
              </w:rPr>
            </w:pPr>
            <w:r>
              <w:rPr>
                <w:lang w:val="en-US"/>
              </w:rPr>
              <w:t xml:space="preserve">Daily log – </w:t>
            </w:r>
            <w:proofErr w:type="spellStart"/>
            <w:r>
              <w:rPr>
                <w:lang w:val="en-US"/>
              </w:rPr>
              <w:t>indepth</w:t>
            </w:r>
            <w:proofErr w:type="spellEnd"/>
          </w:p>
        </w:tc>
        <w:tc>
          <w:tcPr>
            <w:tcW w:w="3575" w:type="dxa"/>
            <w:shd w:val="clear" w:color="auto" w:fill="auto"/>
          </w:tcPr>
          <w:p w14:paraId="0AE7A374" w14:textId="41BEB26C" w:rsidR="007D37FB" w:rsidRDefault="007D37FB" w:rsidP="00417889">
            <w:pPr>
              <w:rPr>
                <w:lang w:val="en-US"/>
              </w:rPr>
            </w:pPr>
            <w:r>
              <w:rPr>
                <w:lang w:val="en-US"/>
              </w:rPr>
              <w:t>Checkbox + ‘</w:t>
            </w:r>
            <w:r w:rsidR="00AC19D7">
              <w:rPr>
                <w:lang w:val="en-US"/>
              </w:rPr>
              <w:t xml:space="preserve">Daily logs – </w:t>
            </w:r>
            <w:proofErr w:type="spellStart"/>
            <w:r w:rsidR="00AC19D7">
              <w:rPr>
                <w:lang w:val="en-US"/>
              </w:rPr>
              <w:t>indepth</w:t>
            </w:r>
            <w:proofErr w:type="spellEnd"/>
            <w:r w:rsidR="00AC19D7">
              <w:rPr>
                <w:lang w:val="en-US"/>
              </w:rPr>
              <w:t>’</w:t>
            </w:r>
          </w:p>
        </w:tc>
        <w:tc>
          <w:tcPr>
            <w:tcW w:w="3071" w:type="dxa"/>
            <w:shd w:val="clear" w:color="auto" w:fill="auto"/>
          </w:tcPr>
          <w:p w14:paraId="55DB123B" w14:textId="77777777" w:rsidR="007D37FB" w:rsidRDefault="00AC19D7" w:rsidP="00417889">
            <w:pPr>
              <w:rPr>
                <w:lang w:val="en-US"/>
              </w:rPr>
            </w:pPr>
            <w:r>
              <w:rPr>
                <w:lang w:val="en-US"/>
              </w:rPr>
              <w:t>Check in checkbox when clicked, empty when not</w:t>
            </w:r>
          </w:p>
          <w:p w14:paraId="73764472" w14:textId="0FE56E5F" w:rsidR="00AC19D7" w:rsidRDefault="00AC19D7" w:rsidP="00417889">
            <w:pPr>
              <w:rPr>
                <w:lang w:val="en-US"/>
              </w:rPr>
            </w:pPr>
            <w:r>
              <w:rPr>
                <w:lang w:val="en-US"/>
              </w:rPr>
              <w:t xml:space="preserve">-does not show if no </w:t>
            </w:r>
            <w:proofErr w:type="spellStart"/>
            <w:r>
              <w:rPr>
                <w:lang w:val="en-US"/>
              </w:rPr>
              <w:t>indepth</w:t>
            </w:r>
            <w:proofErr w:type="spellEnd"/>
            <w:r>
              <w:rPr>
                <w:lang w:val="en-US"/>
              </w:rPr>
              <w:t xml:space="preserve"> logs are filled out</w:t>
            </w:r>
          </w:p>
        </w:tc>
      </w:tr>
      <w:tr w:rsidR="001C7E62" w:rsidRPr="00F42D9C" w14:paraId="44F2031B" w14:textId="77777777" w:rsidTr="0034122F">
        <w:trPr>
          <w:trHeight w:val="314"/>
        </w:trPr>
        <w:tc>
          <w:tcPr>
            <w:tcW w:w="2699" w:type="dxa"/>
            <w:shd w:val="clear" w:color="auto" w:fill="auto"/>
          </w:tcPr>
          <w:p w14:paraId="2734E2AD" w14:textId="79916E16" w:rsidR="001C7E62" w:rsidRDefault="009862B5" w:rsidP="00417889">
            <w:pPr>
              <w:rPr>
                <w:lang w:val="en-US"/>
              </w:rPr>
            </w:pPr>
            <w:r>
              <w:rPr>
                <w:lang w:val="en-US"/>
              </w:rPr>
              <w:t xml:space="preserve">Error Message </w:t>
            </w:r>
          </w:p>
        </w:tc>
        <w:tc>
          <w:tcPr>
            <w:tcW w:w="3575" w:type="dxa"/>
            <w:shd w:val="clear" w:color="auto" w:fill="auto"/>
          </w:tcPr>
          <w:p w14:paraId="32E8BD06" w14:textId="4B21F8EE" w:rsidR="001C7E62" w:rsidRDefault="009862B5" w:rsidP="00417889">
            <w:pPr>
              <w:rPr>
                <w:lang w:val="en-US"/>
              </w:rPr>
            </w:pPr>
            <w:r>
              <w:rPr>
                <w:lang w:val="en-US"/>
              </w:rPr>
              <w:t>‘</w:t>
            </w:r>
            <w:r w:rsidR="00AA3015">
              <w:rPr>
                <w:lang w:val="en-US"/>
              </w:rPr>
              <w:t xml:space="preserve">You have not filled out any daily logs yet, please </w:t>
            </w:r>
            <w:r w:rsidR="00863BEC">
              <w:rPr>
                <w:lang w:val="en-US"/>
              </w:rPr>
              <w:t xml:space="preserve">fill out </w:t>
            </w:r>
            <w:r w:rsidR="00250F26">
              <w:rPr>
                <w:lang w:val="en-US"/>
              </w:rPr>
              <w:t>a daily log to print out your data.’ (</w:t>
            </w:r>
            <w:proofErr w:type="gramStart"/>
            <w:r w:rsidR="00250F26">
              <w:rPr>
                <w:lang w:val="en-US"/>
              </w:rPr>
              <w:t>red</w:t>
            </w:r>
            <w:proofErr w:type="gramEnd"/>
            <w:r w:rsidR="00250F26">
              <w:rPr>
                <w:lang w:val="en-US"/>
              </w:rPr>
              <w:t xml:space="preserve"> text)</w:t>
            </w:r>
          </w:p>
        </w:tc>
        <w:tc>
          <w:tcPr>
            <w:tcW w:w="3071" w:type="dxa"/>
            <w:shd w:val="clear" w:color="auto" w:fill="auto"/>
          </w:tcPr>
          <w:p w14:paraId="25A84F2C" w14:textId="1E886F31" w:rsidR="001C7E62" w:rsidRDefault="00250F26" w:rsidP="00417889">
            <w:pPr>
              <w:rPr>
                <w:lang w:val="en-US"/>
              </w:rPr>
            </w:pPr>
            <w:r>
              <w:rPr>
                <w:lang w:val="en-US"/>
              </w:rPr>
              <w:t xml:space="preserve">-Only shows if </w:t>
            </w:r>
            <w:r w:rsidR="00F6323D">
              <w:rPr>
                <w:lang w:val="en-US"/>
              </w:rPr>
              <w:t>there are no log filled out</w:t>
            </w:r>
          </w:p>
        </w:tc>
      </w:tr>
      <w:tr w:rsidR="00F6323D" w:rsidRPr="00F42D9C" w14:paraId="35D794DA" w14:textId="77777777" w:rsidTr="00F6323D">
        <w:trPr>
          <w:trHeight w:val="314"/>
        </w:trPr>
        <w:tc>
          <w:tcPr>
            <w:tcW w:w="2699" w:type="dxa"/>
            <w:shd w:val="clear" w:color="auto" w:fill="D9D9D9" w:themeFill="background1" w:themeFillShade="D9"/>
          </w:tcPr>
          <w:p w14:paraId="30AA6F15" w14:textId="354156D3" w:rsidR="00F6323D" w:rsidRDefault="00F6323D" w:rsidP="00F6323D">
            <w:pPr>
              <w:rPr>
                <w:lang w:val="en-US"/>
              </w:rPr>
            </w:pPr>
            <w:r>
              <w:rPr>
                <w:lang w:val="en-US"/>
              </w:rPr>
              <w:t>Bottom Banner</w:t>
            </w:r>
          </w:p>
        </w:tc>
        <w:tc>
          <w:tcPr>
            <w:tcW w:w="3575" w:type="dxa"/>
            <w:shd w:val="clear" w:color="auto" w:fill="D9D9D9" w:themeFill="background1" w:themeFillShade="D9"/>
          </w:tcPr>
          <w:p w14:paraId="1574438F" w14:textId="77777777" w:rsidR="00F6323D" w:rsidRDefault="00F6323D" w:rsidP="00F6323D">
            <w:pPr>
              <w:rPr>
                <w:lang w:val="en-US"/>
              </w:rPr>
            </w:pPr>
          </w:p>
        </w:tc>
        <w:tc>
          <w:tcPr>
            <w:tcW w:w="3071" w:type="dxa"/>
            <w:shd w:val="clear" w:color="auto" w:fill="D9D9D9" w:themeFill="background1" w:themeFillShade="D9"/>
          </w:tcPr>
          <w:p w14:paraId="28509101" w14:textId="77777777" w:rsidR="00F6323D" w:rsidRDefault="00F6323D" w:rsidP="00F6323D">
            <w:pPr>
              <w:rPr>
                <w:lang w:val="en-US"/>
              </w:rPr>
            </w:pPr>
          </w:p>
        </w:tc>
      </w:tr>
      <w:tr w:rsidR="00F6323D" w:rsidRPr="00F42D9C" w14:paraId="7E2D6EE4" w14:textId="77777777" w:rsidTr="00F6323D">
        <w:trPr>
          <w:trHeight w:val="314"/>
        </w:trPr>
        <w:tc>
          <w:tcPr>
            <w:tcW w:w="2699" w:type="dxa"/>
            <w:shd w:val="clear" w:color="auto" w:fill="AEAAAA" w:themeFill="background2" w:themeFillShade="BF"/>
          </w:tcPr>
          <w:p w14:paraId="5B4011EF" w14:textId="1C8FD3EC" w:rsidR="00F6323D" w:rsidRPr="00F6323D" w:rsidRDefault="00F6323D" w:rsidP="00F6323D">
            <w:pPr>
              <w:rPr>
                <w:b/>
                <w:bCs/>
                <w:lang w:val="en-US"/>
              </w:rPr>
            </w:pPr>
            <w:r w:rsidRPr="00F6323D">
              <w:rPr>
                <w:b/>
                <w:bCs/>
                <w:lang w:val="en-US"/>
              </w:rPr>
              <w:t>Settings Page</w:t>
            </w:r>
          </w:p>
        </w:tc>
        <w:tc>
          <w:tcPr>
            <w:tcW w:w="3575" w:type="dxa"/>
            <w:shd w:val="clear" w:color="auto" w:fill="AEAAAA" w:themeFill="background2" w:themeFillShade="BF"/>
          </w:tcPr>
          <w:p w14:paraId="43FCF363" w14:textId="77777777" w:rsidR="00F6323D" w:rsidRDefault="00F6323D" w:rsidP="00F6323D">
            <w:pPr>
              <w:rPr>
                <w:lang w:val="en-US"/>
              </w:rPr>
            </w:pPr>
          </w:p>
        </w:tc>
        <w:tc>
          <w:tcPr>
            <w:tcW w:w="3071" w:type="dxa"/>
            <w:shd w:val="clear" w:color="auto" w:fill="AEAAAA" w:themeFill="background2" w:themeFillShade="BF"/>
          </w:tcPr>
          <w:p w14:paraId="5A11F694" w14:textId="77777777" w:rsidR="00F6323D" w:rsidRDefault="00F6323D" w:rsidP="00F6323D">
            <w:pPr>
              <w:rPr>
                <w:lang w:val="en-US"/>
              </w:rPr>
            </w:pPr>
          </w:p>
        </w:tc>
      </w:tr>
      <w:tr w:rsidR="00F6323D" w:rsidRPr="00F42D9C" w14:paraId="0138F634" w14:textId="77777777" w:rsidTr="00F6323D">
        <w:trPr>
          <w:trHeight w:val="314"/>
        </w:trPr>
        <w:tc>
          <w:tcPr>
            <w:tcW w:w="2699" w:type="dxa"/>
            <w:shd w:val="clear" w:color="auto" w:fill="auto"/>
          </w:tcPr>
          <w:p w14:paraId="1693DA8E" w14:textId="6B18DD2E" w:rsidR="00F6323D" w:rsidRPr="00040AA8" w:rsidRDefault="00040AA8" w:rsidP="00F6323D">
            <w:pPr>
              <w:rPr>
                <w:lang w:val="en-US"/>
              </w:rPr>
            </w:pPr>
            <w:r>
              <w:rPr>
                <w:lang w:val="en-US"/>
              </w:rPr>
              <w:t>Account</w:t>
            </w:r>
          </w:p>
        </w:tc>
        <w:tc>
          <w:tcPr>
            <w:tcW w:w="3575" w:type="dxa"/>
            <w:shd w:val="clear" w:color="auto" w:fill="auto"/>
          </w:tcPr>
          <w:p w14:paraId="413448A3" w14:textId="624E0D32" w:rsidR="00F6323D" w:rsidRDefault="00040AA8" w:rsidP="00F6323D">
            <w:pPr>
              <w:rPr>
                <w:lang w:val="en-US"/>
              </w:rPr>
            </w:pPr>
            <w:r>
              <w:rPr>
                <w:lang w:val="en-US"/>
              </w:rPr>
              <w:t xml:space="preserve">‘Account’ </w:t>
            </w:r>
            <w:r w:rsidR="00FD6828">
              <w:rPr>
                <w:lang w:val="en-US"/>
              </w:rPr>
              <w:t>(centered, black text)</w:t>
            </w:r>
          </w:p>
        </w:tc>
        <w:tc>
          <w:tcPr>
            <w:tcW w:w="3071" w:type="dxa"/>
            <w:shd w:val="clear" w:color="auto" w:fill="auto"/>
          </w:tcPr>
          <w:p w14:paraId="081DAA48" w14:textId="77777777" w:rsidR="00F6323D" w:rsidRDefault="00FD6828" w:rsidP="00F6323D">
            <w:pPr>
              <w:rPr>
                <w:lang w:val="en-US"/>
              </w:rPr>
            </w:pPr>
            <w:r>
              <w:rPr>
                <w:lang w:val="en-US"/>
              </w:rPr>
              <w:t xml:space="preserve">-takes user to screen similar to sign up </w:t>
            </w:r>
          </w:p>
          <w:p w14:paraId="0DD360E5" w14:textId="1044A73F" w:rsidR="00FD6828" w:rsidRDefault="00FD6828" w:rsidP="00F6323D">
            <w:pPr>
              <w:rPr>
                <w:lang w:val="en-US"/>
              </w:rPr>
            </w:pPr>
            <w:r>
              <w:rPr>
                <w:lang w:val="en-US"/>
              </w:rPr>
              <w:t xml:space="preserve">TODO: spec this out </w:t>
            </w:r>
          </w:p>
        </w:tc>
      </w:tr>
      <w:tr w:rsidR="00FD6828" w:rsidRPr="00F42D9C" w14:paraId="2DBD01B9" w14:textId="77777777" w:rsidTr="00F6323D">
        <w:trPr>
          <w:trHeight w:val="314"/>
        </w:trPr>
        <w:tc>
          <w:tcPr>
            <w:tcW w:w="2699" w:type="dxa"/>
            <w:shd w:val="clear" w:color="auto" w:fill="auto"/>
          </w:tcPr>
          <w:p w14:paraId="39CCE6C2" w14:textId="29BBDB47" w:rsidR="00FD6828" w:rsidRDefault="00FD6828" w:rsidP="00F6323D">
            <w:pPr>
              <w:rPr>
                <w:lang w:val="en-US"/>
              </w:rPr>
            </w:pPr>
            <w:r>
              <w:rPr>
                <w:lang w:val="en-US"/>
              </w:rPr>
              <w:t>Privacy &amp; Safety</w:t>
            </w:r>
          </w:p>
        </w:tc>
        <w:tc>
          <w:tcPr>
            <w:tcW w:w="3575" w:type="dxa"/>
            <w:shd w:val="clear" w:color="auto" w:fill="auto"/>
          </w:tcPr>
          <w:p w14:paraId="04BD7B85" w14:textId="16F44ED2" w:rsidR="00FD6828" w:rsidRDefault="00FD6828" w:rsidP="00F6323D">
            <w:pPr>
              <w:rPr>
                <w:lang w:val="en-US"/>
              </w:rPr>
            </w:pPr>
            <w:r>
              <w:rPr>
                <w:lang w:val="en-US"/>
              </w:rPr>
              <w:t>‘Privacy &amp; Safety’ (centered, black text)</w:t>
            </w:r>
          </w:p>
        </w:tc>
        <w:tc>
          <w:tcPr>
            <w:tcW w:w="3071" w:type="dxa"/>
            <w:shd w:val="clear" w:color="auto" w:fill="auto"/>
          </w:tcPr>
          <w:p w14:paraId="74384507" w14:textId="60402AC9" w:rsidR="00FD6828" w:rsidRDefault="00FD6828" w:rsidP="00F6323D">
            <w:pPr>
              <w:rPr>
                <w:lang w:val="en-US"/>
              </w:rPr>
            </w:pPr>
            <w:r>
              <w:rPr>
                <w:lang w:val="en-US"/>
              </w:rPr>
              <w:t>-</w:t>
            </w:r>
            <w:r w:rsidR="009A0AF8">
              <w:rPr>
                <w:lang w:val="en-US"/>
              </w:rPr>
              <w:t>takes user to privacy &amp; terms and conditions documents</w:t>
            </w:r>
          </w:p>
        </w:tc>
      </w:tr>
      <w:tr w:rsidR="009A0AF8" w:rsidRPr="00F42D9C" w14:paraId="77791C6C" w14:textId="77777777" w:rsidTr="00F6323D">
        <w:trPr>
          <w:trHeight w:val="314"/>
        </w:trPr>
        <w:tc>
          <w:tcPr>
            <w:tcW w:w="2699" w:type="dxa"/>
            <w:shd w:val="clear" w:color="auto" w:fill="auto"/>
          </w:tcPr>
          <w:p w14:paraId="6AFF673E" w14:textId="341637A0" w:rsidR="009A0AF8" w:rsidRDefault="009A0AF8" w:rsidP="00F6323D">
            <w:pPr>
              <w:rPr>
                <w:lang w:val="en-US"/>
              </w:rPr>
            </w:pPr>
            <w:r>
              <w:rPr>
                <w:lang w:val="en-US"/>
              </w:rPr>
              <w:t>Diagnoses</w:t>
            </w:r>
          </w:p>
        </w:tc>
        <w:tc>
          <w:tcPr>
            <w:tcW w:w="3575" w:type="dxa"/>
            <w:shd w:val="clear" w:color="auto" w:fill="auto"/>
          </w:tcPr>
          <w:p w14:paraId="63289880" w14:textId="078E102A" w:rsidR="009A0AF8" w:rsidRDefault="009A0AF8" w:rsidP="00F6323D">
            <w:pPr>
              <w:rPr>
                <w:lang w:val="en-US"/>
              </w:rPr>
            </w:pPr>
            <w:r>
              <w:rPr>
                <w:lang w:val="en-US"/>
              </w:rPr>
              <w:t>‘Diagnoses’ (centered, black text)</w:t>
            </w:r>
          </w:p>
        </w:tc>
        <w:tc>
          <w:tcPr>
            <w:tcW w:w="3071" w:type="dxa"/>
            <w:shd w:val="clear" w:color="auto" w:fill="auto"/>
          </w:tcPr>
          <w:p w14:paraId="276F64C2" w14:textId="39EC8DF9" w:rsidR="009A0AF8" w:rsidRDefault="009A0AF8" w:rsidP="00F6323D">
            <w:pPr>
              <w:rPr>
                <w:lang w:val="en-US"/>
              </w:rPr>
            </w:pPr>
            <w:r>
              <w:rPr>
                <w:lang w:val="en-US"/>
              </w:rPr>
              <w:t xml:space="preserve">-takes user to screen similar to </w:t>
            </w:r>
            <w:r w:rsidR="00A462EA">
              <w:rPr>
                <w:lang w:val="en-US"/>
              </w:rPr>
              <w:t>diagnoses sign up page to add or remove diagnoses</w:t>
            </w:r>
          </w:p>
        </w:tc>
      </w:tr>
      <w:tr w:rsidR="00A462EA" w:rsidRPr="00F42D9C" w14:paraId="69387657" w14:textId="77777777" w:rsidTr="00F6323D">
        <w:trPr>
          <w:trHeight w:val="314"/>
        </w:trPr>
        <w:tc>
          <w:tcPr>
            <w:tcW w:w="2699" w:type="dxa"/>
            <w:shd w:val="clear" w:color="auto" w:fill="auto"/>
          </w:tcPr>
          <w:p w14:paraId="3658C668" w14:textId="6597BFD6" w:rsidR="00A462EA" w:rsidRDefault="00A462EA" w:rsidP="00F6323D">
            <w:pPr>
              <w:rPr>
                <w:lang w:val="en-US"/>
              </w:rPr>
            </w:pPr>
            <w:r>
              <w:rPr>
                <w:lang w:val="en-US"/>
              </w:rPr>
              <w:t>Medications</w:t>
            </w:r>
          </w:p>
        </w:tc>
        <w:tc>
          <w:tcPr>
            <w:tcW w:w="3575" w:type="dxa"/>
            <w:shd w:val="clear" w:color="auto" w:fill="auto"/>
          </w:tcPr>
          <w:p w14:paraId="06C0656B" w14:textId="04F89A59" w:rsidR="00A462EA" w:rsidRDefault="00A462EA" w:rsidP="00F6323D">
            <w:pPr>
              <w:rPr>
                <w:lang w:val="en-US"/>
              </w:rPr>
            </w:pPr>
            <w:r>
              <w:rPr>
                <w:lang w:val="en-US"/>
              </w:rPr>
              <w:t>‘Medications’ (centered, black text)</w:t>
            </w:r>
          </w:p>
        </w:tc>
        <w:tc>
          <w:tcPr>
            <w:tcW w:w="3071" w:type="dxa"/>
            <w:shd w:val="clear" w:color="auto" w:fill="auto"/>
          </w:tcPr>
          <w:p w14:paraId="1DFF60FC" w14:textId="2E62E5E8" w:rsidR="00A462EA" w:rsidRDefault="00A462EA" w:rsidP="00F6323D">
            <w:pPr>
              <w:rPr>
                <w:lang w:val="en-US"/>
              </w:rPr>
            </w:pPr>
            <w:r>
              <w:rPr>
                <w:lang w:val="en-US"/>
              </w:rPr>
              <w:t>-takes user to screen similar to medications sign up page to add or remove medications</w:t>
            </w:r>
          </w:p>
        </w:tc>
      </w:tr>
      <w:tr w:rsidR="00A462EA" w:rsidRPr="00F42D9C" w14:paraId="7A9E2FF4" w14:textId="77777777" w:rsidTr="00F6323D">
        <w:trPr>
          <w:trHeight w:val="314"/>
        </w:trPr>
        <w:tc>
          <w:tcPr>
            <w:tcW w:w="2699" w:type="dxa"/>
            <w:shd w:val="clear" w:color="auto" w:fill="auto"/>
          </w:tcPr>
          <w:p w14:paraId="7097CC29" w14:textId="1DAB6359" w:rsidR="00A462EA" w:rsidRDefault="00A462EA" w:rsidP="00F6323D">
            <w:pPr>
              <w:rPr>
                <w:lang w:val="en-US"/>
              </w:rPr>
            </w:pPr>
            <w:r>
              <w:rPr>
                <w:lang w:val="en-US"/>
              </w:rPr>
              <w:lastRenderedPageBreak/>
              <w:t>Log Out</w:t>
            </w:r>
          </w:p>
        </w:tc>
        <w:tc>
          <w:tcPr>
            <w:tcW w:w="3575" w:type="dxa"/>
            <w:shd w:val="clear" w:color="auto" w:fill="auto"/>
          </w:tcPr>
          <w:p w14:paraId="0A80417A" w14:textId="6F5FD5C2" w:rsidR="00A462EA" w:rsidRDefault="00A462EA" w:rsidP="00F6323D">
            <w:pPr>
              <w:rPr>
                <w:lang w:val="en-US"/>
              </w:rPr>
            </w:pPr>
            <w:r>
              <w:rPr>
                <w:lang w:val="en-US"/>
              </w:rPr>
              <w:t>‘Log out’ (centered, black text)</w:t>
            </w:r>
          </w:p>
        </w:tc>
        <w:tc>
          <w:tcPr>
            <w:tcW w:w="3071" w:type="dxa"/>
            <w:shd w:val="clear" w:color="auto" w:fill="auto"/>
          </w:tcPr>
          <w:p w14:paraId="755C8D1B" w14:textId="121E5319" w:rsidR="00A462EA" w:rsidRDefault="00A462EA" w:rsidP="00F6323D">
            <w:pPr>
              <w:rPr>
                <w:lang w:val="en-US"/>
              </w:rPr>
            </w:pPr>
            <w:r>
              <w:rPr>
                <w:lang w:val="en-US"/>
              </w:rPr>
              <w:t>-logs user out of their account and takes them to the login screen</w:t>
            </w:r>
          </w:p>
        </w:tc>
      </w:tr>
      <w:tr w:rsidR="00A462EA" w:rsidRPr="00F42D9C" w14:paraId="27CAB6AA" w14:textId="77777777" w:rsidTr="00A462EA">
        <w:trPr>
          <w:trHeight w:val="314"/>
        </w:trPr>
        <w:tc>
          <w:tcPr>
            <w:tcW w:w="2699" w:type="dxa"/>
            <w:shd w:val="clear" w:color="auto" w:fill="D9D9D9" w:themeFill="background1" w:themeFillShade="D9"/>
          </w:tcPr>
          <w:p w14:paraId="4BEDEC4C" w14:textId="3F2BD1A9" w:rsidR="00A462EA" w:rsidRDefault="00A462EA" w:rsidP="00F6323D">
            <w:pPr>
              <w:rPr>
                <w:lang w:val="en-US"/>
              </w:rPr>
            </w:pPr>
            <w:r>
              <w:rPr>
                <w:lang w:val="en-US"/>
              </w:rPr>
              <w:t>Bottom Banner</w:t>
            </w:r>
          </w:p>
        </w:tc>
        <w:tc>
          <w:tcPr>
            <w:tcW w:w="3575" w:type="dxa"/>
            <w:shd w:val="clear" w:color="auto" w:fill="D9D9D9" w:themeFill="background1" w:themeFillShade="D9"/>
          </w:tcPr>
          <w:p w14:paraId="018F0E5C" w14:textId="77777777" w:rsidR="00A462EA" w:rsidRDefault="00A462EA" w:rsidP="00F6323D">
            <w:pPr>
              <w:rPr>
                <w:lang w:val="en-US"/>
              </w:rPr>
            </w:pPr>
          </w:p>
        </w:tc>
        <w:tc>
          <w:tcPr>
            <w:tcW w:w="3071" w:type="dxa"/>
            <w:shd w:val="clear" w:color="auto" w:fill="D9D9D9" w:themeFill="background1" w:themeFillShade="D9"/>
          </w:tcPr>
          <w:p w14:paraId="68267E5D" w14:textId="77777777" w:rsidR="00A462EA" w:rsidRDefault="00A462EA" w:rsidP="00F6323D">
            <w:pPr>
              <w:rPr>
                <w:lang w:val="en-US"/>
              </w:rPr>
            </w:pPr>
          </w:p>
        </w:tc>
      </w:tr>
      <w:tr w:rsidR="00A462EA" w:rsidRPr="00F42D9C" w14:paraId="3B950131" w14:textId="77777777" w:rsidTr="00A462EA">
        <w:trPr>
          <w:trHeight w:val="314"/>
        </w:trPr>
        <w:tc>
          <w:tcPr>
            <w:tcW w:w="2699" w:type="dxa"/>
            <w:shd w:val="clear" w:color="auto" w:fill="AEAAAA" w:themeFill="background2" w:themeFillShade="BF"/>
          </w:tcPr>
          <w:p w14:paraId="62A502DB" w14:textId="4F0C5C62" w:rsidR="00A462EA" w:rsidRPr="00A462EA" w:rsidRDefault="00A462EA" w:rsidP="00F6323D">
            <w:pPr>
              <w:rPr>
                <w:b/>
                <w:bCs/>
                <w:lang w:val="en-US"/>
              </w:rPr>
            </w:pPr>
            <w:r w:rsidRPr="00A462EA">
              <w:rPr>
                <w:b/>
                <w:bCs/>
                <w:lang w:val="en-US"/>
              </w:rPr>
              <w:t>Bottom Banner</w:t>
            </w:r>
          </w:p>
        </w:tc>
        <w:tc>
          <w:tcPr>
            <w:tcW w:w="3575" w:type="dxa"/>
            <w:shd w:val="clear" w:color="auto" w:fill="AEAAAA" w:themeFill="background2" w:themeFillShade="BF"/>
          </w:tcPr>
          <w:p w14:paraId="6F6B7D39" w14:textId="77777777" w:rsidR="00A462EA" w:rsidRDefault="00A462EA" w:rsidP="00F6323D">
            <w:pPr>
              <w:rPr>
                <w:lang w:val="en-US"/>
              </w:rPr>
            </w:pPr>
          </w:p>
        </w:tc>
        <w:tc>
          <w:tcPr>
            <w:tcW w:w="3071" w:type="dxa"/>
            <w:shd w:val="clear" w:color="auto" w:fill="AEAAAA" w:themeFill="background2" w:themeFillShade="BF"/>
          </w:tcPr>
          <w:p w14:paraId="09AFE29B" w14:textId="77777777" w:rsidR="00A462EA" w:rsidRDefault="00A462EA" w:rsidP="00F6323D">
            <w:pPr>
              <w:rPr>
                <w:lang w:val="en-US"/>
              </w:rPr>
            </w:pPr>
          </w:p>
        </w:tc>
      </w:tr>
      <w:tr w:rsidR="00A462EA" w:rsidRPr="00F42D9C" w14:paraId="1981EF2D" w14:textId="77777777" w:rsidTr="00A462EA">
        <w:trPr>
          <w:trHeight w:val="314"/>
        </w:trPr>
        <w:tc>
          <w:tcPr>
            <w:tcW w:w="2699" w:type="dxa"/>
            <w:shd w:val="clear" w:color="auto" w:fill="auto"/>
          </w:tcPr>
          <w:p w14:paraId="0AF3F75D" w14:textId="43035CBE" w:rsidR="00A462EA" w:rsidRPr="00347C49" w:rsidRDefault="00347C49" w:rsidP="00F6323D">
            <w:pPr>
              <w:rPr>
                <w:lang w:val="en-US"/>
              </w:rPr>
            </w:pPr>
            <w:r>
              <w:rPr>
                <w:lang w:val="en-US"/>
              </w:rPr>
              <w:t>Home</w:t>
            </w:r>
          </w:p>
        </w:tc>
        <w:tc>
          <w:tcPr>
            <w:tcW w:w="3575" w:type="dxa"/>
            <w:shd w:val="clear" w:color="auto" w:fill="auto"/>
          </w:tcPr>
          <w:p w14:paraId="4C6568C0" w14:textId="1D9D7FC2" w:rsidR="00A462EA" w:rsidRDefault="00347C49" w:rsidP="00F6323D">
            <w:pPr>
              <w:rPr>
                <w:lang w:val="en-US"/>
              </w:rPr>
            </w:pPr>
            <w:r>
              <w:rPr>
                <w:lang w:val="en-US"/>
              </w:rPr>
              <w:t>Home icon + ‘Home’ (centered, black text)</w:t>
            </w:r>
          </w:p>
        </w:tc>
        <w:tc>
          <w:tcPr>
            <w:tcW w:w="3071" w:type="dxa"/>
            <w:shd w:val="clear" w:color="auto" w:fill="auto"/>
          </w:tcPr>
          <w:p w14:paraId="1EF1A7D3" w14:textId="77777777" w:rsidR="00A462EA" w:rsidRDefault="00347C49" w:rsidP="00F6323D">
            <w:pPr>
              <w:rPr>
                <w:lang w:val="en-US"/>
              </w:rPr>
            </w:pPr>
            <w:r>
              <w:rPr>
                <w:lang w:val="en-US"/>
              </w:rPr>
              <w:t>-takes user to Home Pag</w:t>
            </w:r>
            <w:r w:rsidR="00EF0FF7">
              <w:rPr>
                <w:lang w:val="en-US"/>
              </w:rPr>
              <w:t>e</w:t>
            </w:r>
          </w:p>
          <w:p w14:paraId="69706FE7" w14:textId="40802A82" w:rsidR="00EF0FF7" w:rsidRDefault="00EF0FF7" w:rsidP="00F6323D">
            <w:pPr>
              <w:rPr>
                <w:lang w:val="en-US"/>
              </w:rPr>
            </w:pPr>
            <w:r>
              <w:rPr>
                <w:lang w:val="en-US"/>
              </w:rPr>
              <w:t>-Highlighted when user is on the home page</w:t>
            </w:r>
          </w:p>
        </w:tc>
      </w:tr>
      <w:tr w:rsidR="00347C49" w:rsidRPr="00F42D9C" w14:paraId="30C38F90" w14:textId="77777777" w:rsidTr="00A462EA">
        <w:trPr>
          <w:trHeight w:val="314"/>
        </w:trPr>
        <w:tc>
          <w:tcPr>
            <w:tcW w:w="2699" w:type="dxa"/>
            <w:shd w:val="clear" w:color="auto" w:fill="auto"/>
          </w:tcPr>
          <w:p w14:paraId="0149818C" w14:textId="7EA14B73" w:rsidR="00347C49" w:rsidRDefault="00347C49" w:rsidP="00F6323D">
            <w:pPr>
              <w:rPr>
                <w:lang w:val="en-US"/>
              </w:rPr>
            </w:pPr>
            <w:r>
              <w:rPr>
                <w:lang w:val="en-US"/>
              </w:rPr>
              <w:t>Create a log</w:t>
            </w:r>
          </w:p>
        </w:tc>
        <w:tc>
          <w:tcPr>
            <w:tcW w:w="3575" w:type="dxa"/>
            <w:shd w:val="clear" w:color="auto" w:fill="auto"/>
          </w:tcPr>
          <w:p w14:paraId="7BFB8989" w14:textId="0A273445" w:rsidR="00347C49" w:rsidRDefault="00D56E6D" w:rsidP="00F6323D">
            <w:pPr>
              <w:rPr>
                <w:lang w:val="en-US"/>
              </w:rPr>
            </w:pPr>
            <w:r>
              <w:rPr>
                <w:lang w:val="en-US"/>
              </w:rPr>
              <w:t>‘Create a log’ (centered, black text)</w:t>
            </w:r>
          </w:p>
        </w:tc>
        <w:tc>
          <w:tcPr>
            <w:tcW w:w="3071" w:type="dxa"/>
            <w:shd w:val="clear" w:color="auto" w:fill="auto"/>
          </w:tcPr>
          <w:p w14:paraId="0A437C11" w14:textId="77777777" w:rsidR="00347C49" w:rsidRDefault="00D56E6D" w:rsidP="00F6323D">
            <w:pPr>
              <w:rPr>
                <w:lang w:val="en-US"/>
              </w:rPr>
            </w:pPr>
            <w:r>
              <w:rPr>
                <w:lang w:val="en-US"/>
              </w:rPr>
              <w:t>-takes user to Create a Log Page</w:t>
            </w:r>
          </w:p>
          <w:p w14:paraId="7BD83704" w14:textId="41E2E8DB" w:rsidR="00EF0FF7" w:rsidRDefault="00EF0FF7" w:rsidP="00F6323D">
            <w:pPr>
              <w:rPr>
                <w:lang w:val="en-US"/>
              </w:rPr>
            </w:pPr>
            <w:r>
              <w:rPr>
                <w:lang w:val="en-US"/>
              </w:rPr>
              <w:t>-Highlighted when user is on the create a log page</w:t>
            </w:r>
          </w:p>
        </w:tc>
      </w:tr>
      <w:tr w:rsidR="00D56E6D" w:rsidRPr="00F42D9C" w14:paraId="34D4B961" w14:textId="77777777" w:rsidTr="00A462EA">
        <w:trPr>
          <w:trHeight w:val="314"/>
        </w:trPr>
        <w:tc>
          <w:tcPr>
            <w:tcW w:w="2699" w:type="dxa"/>
            <w:shd w:val="clear" w:color="auto" w:fill="auto"/>
          </w:tcPr>
          <w:p w14:paraId="604C61DC" w14:textId="074795AB" w:rsidR="00D56E6D" w:rsidRDefault="00D56E6D" w:rsidP="00F6323D">
            <w:pPr>
              <w:rPr>
                <w:lang w:val="en-US"/>
              </w:rPr>
            </w:pPr>
            <w:r>
              <w:rPr>
                <w:lang w:val="en-US"/>
              </w:rPr>
              <w:t>Daily Logs</w:t>
            </w:r>
          </w:p>
        </w:tc>
        <w:tc>
          <w:tcPr>
            <w:tcW w:w="3575" w:type="dxa"/>
            <w:shd w:val="clear" w:color="auto" w:fill="auto"/>
          </w:tcPr>
          <w:p w14:paraId="6D530FF5" w14:textId="63592C27" w:rsidR="00D56E6D" w:rsidRDefault="00D56E6D" w:rsidP="00F6323D">
            <w:pPr>
              <w:rPr>
                <w:lang w:val="en-US"/>
              </w:rPr>
            </w:pPr>
            <w:r>
              <w:rPr>
                <w:lang w:val="en-US"/>
              </w:rPr>
              <w:t>Excel table icon + ‘</w:t>
            </w:r>
            <w:r w:rsidR="007F7AF1">
              <w:rPr>
                <w:lang w:val="en-US"/>
              </w:rPr>
              <w:t>Daily Logs’ (centered, black text)</w:t>
            </w:r>
          </w:p>
        </w:tc>
        <w:tc>
          <w:tcPr>
            <w:tcW w:w="3071" w:type="dxa"/>
            <w:shd w:val="clear" w:color="auto" w:fill="auto"/>
          </w:tcPr>
          <w:p w14:paraId="39DF05B9" w14:textId="77777777" w:rsidR="00D56E6D" w:rsidRDefault="007F7AF1" w:rsidP="00F6323D">
            <w:pPr>
              <w:rPr>
                <w:lang w:val="en-US"/>
              </w:rPr>
            </w:pPr>
            <w:r>
              <w:rPr>
                <w:lang w:val="en-US"/>
              </w:rPr>
              <w:t>-takes user to Daily Logs page</w:t>
            </w:r>
          </w:p>
          <w:p w14:paraId="26981E72" w14:textId="09515CE3" w:rsidR="00EF0FF7" w:rsidRDefault="00EF0FF7" w:rsidP="00F6323D">
            <w:pPr>
              <w:rPr>
                <w:lang w:val="en-US"/>
              </w:rPr>
            </w:pPr>
            <w:r>
              <w:rPr>
                <w:lang w:val="en-US"/>
              </w:rPr>
              <w:t>-Highlighted when user is on the daily logs page</w:t>
            </w:r>
          </w:p>
        </w:tc>
      </w:tr>
      <w:tr w:rsidR="007F7AF1" w:rsidRPr="00F42D9C" w14:paraId="595B29F2" w14:textId="77777777" w:rsidTr="00A462EA">
        <w:trPr>
          <w:trHeight w:val="314"/>
        </w:trPr>
        <w:tc>
          <w:tcPr>
            <w:tcW w:w="2699" w:type="dxa"/>
            <w:shd w:val="clear" w:color="auto" w:fill="auto"/>
          </w:tcPr>
          <w:p w14:paraId="0F1BC0CE" w14:textId="33901445" w:rsidR="007F7AF1" w:rsidRDefault="007F7AF1" w:rsidP="00F6323D">
            <w:pPr>
              <w:rPr>
                <w:lang w:val="en-US"/>
              </w:rPr>
            </w:pPr>
            <w:r>
              <w:rPr>
                <w:lang w:val="en-US"/>
              </w:rPr>
              <w:t>Print logs</w:t>
            </w:r>
          </w:p>
        </w:tc>
        <w:tc>
          <w:tcPr>
            <w:tcW w:w="3575" w:type="dxa"/>
            <w:shd w:val="clear" w:color="auto" w:fill="auto"/>
          </w:tcPr>
          <w:p w14:paraId="36C045CD" w14:textId="78B5FF4C" w:rsidR="007F7AF1" w:rsidRDefault="007F7AF1" w:rsidP="00F6323D">
            <w:pPr>
              <w:rPr>
                <w:lang w:val="en-US"/>
              </w:rPr>
            </w:pPr>
            <w:r>
              <w:rPr>
                <w:lang w:val="en-US"/>
              </w:rPr>
              <w:t>‘Print Logs’ (centered, black text)</w:t>
            </w:r>
          </w:p>
        </w:tc>
        <w:tc>
          <w:tcPr>
            <w:tcW w:w="3071" w:type="dxa"/>
            <w:shd w:val="clear" w:color="auto" w:fill="auto"/>
          </w:tcPr>
          <w:p w14:paraId="78512501" w14:textId="77777777" w:rsidR="007F7AF1" w:rsidRDefault="007F7AF1" w:rsidP="00F6323D">
            <w:pPr>
              <w:rPr>
                <w:lang w:val="en-US"/>
              </w:rPr>
            </w:pPr>
            <w:r>
              <w:rPr>
                <w:lang w:val="en-US"/>
              </w:rPr>
              <w:t>-takes user to Print Logs page</w:t>
            </w:r>
          </w:p>
          <w:p w14:paraId="09428E56" w14:textId="09C252B7" w:rsidR="00EF0FF7" w:rsidRDefault="00EF0FF7" w:rsidP="00F6323D">
            <w:pPr>
              <w:rPr>
                <w:lang w:val="en-US"/>
              </w:rPr>
            </w:pPr>
            <w:r>
              <w:rPr>
                <w:lang w:val="en-US"/>
              </w:rPr>
              <w:t>-Highlighted when user is on the print logs page</w:t>
            </w:r>
          </w:p>
        </w:tc>
      </w:tr>
      <w:tr w:rsidR="007F7AF1" w:rsidRPr="00F42D9C" w14:paraId="03D35ECE" w14:textId="77777777" w:rsidTr="00A462EA">
        <w:trPr>
          <w:trHeight w:val="314"/>
        </w:trPr>
        <w:tc>
          <w:tcPr>
            <w:tcW w:w="2699" w:type="dxa"/>
            <w:shd w:val="clear" w:color="auto" w:fill="auto"/>
          </w:tcPr>
          <w:p w14:paraId="6C5E0D60" w14:textId="38CC3BEC" w:rsidR="007F7AF1" w:rsidRDefault="007F7AF1" w:rsidP="00F6323D">
            <w:pPr>
              <w:rPr>
                <w:lang w:val="en-US"/>
              </w:rPr>
            </w:pPr>
            <w:r>
              <w:rPr>
                <w:lang w:val="en-US"/>
              </w:rPr>
              <w:t>Settings</w:t>
            </w:r>
          </w:p>
        </w:tc>
        <w:tc>
          <w:tcPr>
            <w:tcW w:w="3575" w:type="dxa"/>
            <w:shd w:val="clear" w:color="auto" w:fill="auto"/>
          </w:tcPr>
          <w:p w14:paraId="6F340320" w14:textId="3D0032B0" w:rsidR="007F7AF1" w:rsidRDefault="007F7AF1" w:rsidP="00F6323D">
            <w:pPr>
              <w:rPr>
                <w:lang w:val="en-US"/>
              </w:rPr>
            </w:pPr>
            <w:r>
              <w:rPr>
                <w:lang w:val="en-US"/>
              </w:rPr>
              <w:t>Settings Gear icon + ‘Settings’ (centered, black text)</w:t>
            </w:r>
          </w:p>
        </w:tc>
        <w:tc>
          <w:tcPr>
            <w:tcW w:w="3071" w:type="dxa"/>
            <w:shd w:val="clear" w:color="auto" w:fill="auto"/>
          </w:tcPr>
          <w:p w14:paraId="4AAB92B3" w14:textId="77777777" w:rsidR="007F7AF1" w:rsidRDefault="007F7AF1" w:rsidP="00F6323D">
            <w:pPr>
              <w:rPr>
                <w:lang w:val="en-US"/>
              </w:rPr>
            </w:pPr>
            <w:r>
              <w:rPr>
                <w:lang w:val="en-US"/>
              </w:rPr>
              <w:t>-takes user to settings page</w:t>
            </w:r>
          </w:p>
          <w:p w14:paraId="3968C827" w14:textId="06EF08C5" w:rsidR="00EF0FF7" w:rsidRDefault="00EF0FF7" w:rsidP="00F6323D">
            <w:pPr>
              <w:rPr>
                <w:lang w:val="en-US"/>
              </w:rPr>
            </w:pPr>
            <w:r>
              <w:rPr>
                <w:lang w:val="en-US"/>
              </w:rPr>
              <w:t>-Highlighted when user is on the settings page</w:t>
            </w:r>
          </w:p>
        </w:tc>
      </w:tr>
    </w:tbl>
    <w:p w14:paraId="4E9EF5AD" w14:textId="458929EF" w:rsidR="008408CA" w:rsidRPr="004346CE" w:rsidRDefault="001136BE" w:rsidP="009E0DA1">
      <w:pPr>
        <w:pStyle w:val="Heading2"/>
        <w:shd w:val="clear" w:color="auto" w:fill="333333"/>
        <w:jc w:val="center"/>
        <w:rPr>
          <w:lang w:val="en-US"/>
        </w:rPr>
      </w:pPr>
      <w:r>
        <w:rPr>
          <w:lang w:val="en-US"/>
        </w:rPr>
        <w:t>7</w:t>
      </w:r>
      <w:r w:rsidR="008408CA" w:rsidRPr="004346CE">
        <w:rPr>
          <w:lang w:val="en-US"/>
        </w:rPr>
        <w:t>.</w:t>
      </w:r>
      <w:r w:rsidR="008408CA">
        <w:rPr>
          <w:lang w:val="en-US"/>
        </w:rPr>
        <w:t xml:space="preserve"> Daily Log – Overview</w:t>
      </w:r>
    </w:p>
    <w:p w14:paraId="68E524F1" w14:textId="3A38EDFE" w:rsidR="008F62AF" w:rsidRDefault="002F7910" w:rsidP="008F62AF">
      <w:pPr>
        <w:rPr>
          <w:b/>
          <w:lang w:val="en-US"/>
        </w:rPr>
      </w:pPr>
      <w:r>
        <w:rPr>
          <w:b/>
          <w:lang w:val="en-US"/>
        </w:rPr>
        <w:t>7</w:t>
      </w:r>
      <w:r w:rsidR="008F62AF">
        <w:rPr>
          <w:b/>
          <w:lang w:val="en-US"/>
        </w:rPr>
        <w:t>.1 Description</w:t>
      </w:r>
    </w:p>
    <w:p w14:paraId="285F7B36" w14:textId="44F88BA6" w:rsidR="008F62AF" w:rsidRDefault="00E709C1" w:rsidP="0020135F">
      <w:pPr>
        <w:ind w:left="720"/>
        <w:rPr>
          <w:bCs/>
          <w:lang w:val="en-US"/>
        </w:rPr>
      </w:pPr>
      <w:bookmarkStart w:id="9" w:name="_Hlk117936215"/>
      <w:r>
        <w:rPr>
          <w:bCs/>
          <w:lang w:val="en-US"/>
        </w:rPr>
        <w:t xml:space="preserve">The user will get to the </w:t>
      </w:r>
      <w:r w:rsidR="000113B4">
        <w:rPr>
          <w:bCs/>
          <w:lang w:val="en-US"/>
        </w:rPr>
        <w:t xml:space="preserve">daily log section by the </w:t>
      </w:r>
      <w:r w:rsidR="0020135F">
        <w:rPr>
          <w:bCs/>
          <w:lang w:val="en-US"/>
        </w:rPr>
        <w:t xml:space="preserve">“New log” button on the bottom bar of the application. </w:t>
      </w:r>
      <w:r w:rsidR="002F7910">
        <w:rPr>
          <w:bCs/>
          <w:lang w:val="en-US"/>
        </w:rPr>
        <w:t>This log will allow the user to track their symptoms</w:t>
      </w:r>
      <w:r w:rsidR="00911C06">
        <w:rPr>
          <w:bCs/>
          <w:lang w:val="en-US"/>
        </w:rPr>
        <w:t xml:space="preserve">. </w:t>
      </w:r>
      <w:r w:rsidR="00AF243F">
        <w:rPr>
          <w:bCs/>
          <w:lang w:val="en-US"/>
        </w:rPr>
        <w:t xml:space="preserve">This log will also allow the user to get to the “daily log – </w:t>
      </w:r>
      <w:proofErr w:type="spellStart"/>
      <w:r w:rsidR="00AF243F">
        <w:rPr>
          <w:bCs/>
          <w:lang w:val="en-US"/>
        </w:rPr>
        <w:t>indepth</w:t>
      </w:r>
      <w:proofErr w:type="spellEnd"/>
      <w:r w:rsidR="00AF243F">
        <w:rPr>
          <w:bCs/>
          <w:lang w:val="en-US"/>
        </w:rPr>
        <w:t xml:space="preserve">” section which would allow them </w:t>
      </w:r>
      <w:r w:rsidR="00FA50C2">
        <w:rPr>
          <w:bCs/>
          <w:lang w:val="en-US"/>
        </w:rPr>
        <w:t xml:space="preserve">to </w:t>
      </w:r>
      <w:proofErr w:type="gramStart"/>
      <w:r w:rsidR="00FA50C2">
        <w:rPr>
          <w:bCs/>
          <w:lang w:val="en-US"/>
        </w:rPr>
        <w:t>tell</w:t>
      </w:r>
      <w:proofErr w:type="gramEnd"/>
      <w:r w:rsidR="00FA50C2">
        <w:rPr>
          <w:bCs/>
          <w:lang w:val="en-US"/>
        </w:rPr>
        <w:t xml:space="preserve"> more about their symptoms. This flow will finish with the user </w:t>
      </w:r>
      <w:r w:rsidR="00046513">
        <w:rPr>
          <w:bCs/>
          <w:lang w:val="en-US"/>
        </w:rPr>
        <w:t xml:space="preserve">submitting their information which will then be stored in daily log nonrelational database. </w:t>
      </w:r>
    </w:p>
    <w:bookmarkEnd w:id="9"/>
    <w:p w14:paraId="1CC307D5" w14:textId="77777777" w:rsidR="00046513" w:rsidRDefault="00046513" w:rsidP="0020135F">
      <w:pPr>
        <w:ind w:left="720"/>
        <w:rPr>
          <w:bCs/>
          <w:lang w:val="en-US"/>
        </w:rPr>
      </w:pPr>
    </w:p>
    <w:p w14:paraId="7206924B" w14:textId="1945603F" w:rsidR="008F62AF" w:rsidRDefault="002F7910" w:rsidP="008F62AF">
      <w:pPr>
        <w:rPr>
          <w:b/>
          <w:lang w:val="en-US"/>
        </w:rPr>
      </w:pPr>
      <w:r>
        <w:rPr>
          <w:b/>
          <w:lang w:val="en-US"/>
        </w:rPr>
        <w:t>7</w:t>
      </w:r>
      <w:r w:rsidR="008F62AF" w:rsidRPr="00AB7154">
        <w:rPr>
          <w:b/>
          <w:lang w:val="en-US"/>
        </w:rPr>
        <w:t xml:space="preserve">.2 User Interfaces </w:t>
      </w:r>
    </w:p>
    <w:p w14:paraId="49D13275" w14:textId="77777777" w:rsidR="00046513" w:rsidRDefault="00046513" w:rsidP="00046513">
      <w:pPr>
        <w:spacing w:before="100" w:beforeAutospacing="1" w:after="100" w:afterAutospacing="1"/>
        <w:rPr>
          <w:lang w:val="en-US"/>
        </w:rPr>
      </w:pPr>
      <w:r>
        <w:rPr>
          <w:lang w:val="en-US"/>
        </w:rPr>
        <w:t>Daily Log – Overview (</w:t>
      </w:r>
      <w:hyperlink r:id="rId22" w:history="1">
        <w:r w:rsidRPr="00494A41">
          <w:rPr>
            <w:rStyle w:val="Hyperlink"/>
            <w:lang w:val="en-US"/>
          </w:rPr>
          <w:t>link</w:t>
        </w:r>
      </w:hyperlink>
      <w:r>
        <w:rPr>
          <w:lang w:val="en-US"/>
        </w:rPr>
        <w:t>)</w:t>
      </w:r>
    </w:p>
    <w:p w14:paraId="79898333" w14:textId="77777777" w:rsidR="00046513" w:rsidRDefault="00046513" w:rsidP="00046513">
      <w:pPr>
        <w:spacing w:before="100" w:beforeAutospacing="1" w:after="100" w:afterAutospacing="1"/>
        <w:rPr>
          <w:lang w:val="en-US"/>
        </w:rPr>
      </w:pPr>
      <w:r w:rsidRPr="00DF1604">
        <w:rPr>
          <w:noProof/>
          <w:lang w:val="en-US"/>
        </w:rPr>
        <w:lastRenderedPageBreak/>
        <w:drawing>
          <wp:inline distT="0" distB="0" distL="0" distR="0" wp14:anchorId="65AB8094" wp14:editId="7F70A785">
            <wp:extent cx="1596540" cy="320437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3162" cy="3217665"/>
                    </a:xfrm>
                    <a:prstGeom prst="rect">
                      <a:avLst/>
                    </a:prstGeom>
                  </pic:spPr>
                </pic:pic>
              </a:graphicData>
            </a:graphic>
          </wp:inline>
        </w:drawing>
      </w:r>
      <w:r>
        <w:rPr>
          <w:lang w:val="en-US"/>
        </w:rPr>
        <w:tab/>
      </w:r>
      <w:r w:rsidRPr="0080041C">
        <w:rPr>
          <w:noProof/>
          <w:lang w:val="en-US"/>
        </w:rPr>
        <w:drawing>
          <wp:inline distT="0" distB="0" distL="0" distR="0" wp14:anchorId="1FD79FE4" wp14:editId="2E1DA9FF">
            <wp:extent cx="1553379" cy="3212327"/>
            <wp:effectExtent l="0" t="0" r="889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7234" cy="3240979"/>
                    </a:xfrm>
                    <a:prstGeom prst="rect">
                      <a:avLst/>
                    </a:prstGeom>
                  </pic:spPr>
                </pic:pic>
              </a:graphicData>
            </a:graphic>
          </wp:inline>
        </w:drawing>
      </w:r>
      <w:r>
        <w:rPr>
          <w:lang w:val="en-US"/>
        </w:rPr>
        <w:tab/>
      </w:r>
      <w:r w:rsidRPr="00494A41">
        <w:rPr>
          <w:noProof/>
          <w:lang w:val="en-US"/>
        </w:rPr>
        <w:drawing>
          <wp:inline distT="0" distB="0" distL="0" distR="0" wp14:anchorId="430F7002" wp14:editId="4248C46F">
            <wp:extent cx="1550929" cy="32202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0500" cy="3240150"/>
                    </a:xfrm>
                    <a:prstGeom prst="rect">
                      <a:avLst/>
                    </a:prstGeom>
                  </pic:spPr>
                </pic:pic>
              </a:graphicData>
            </a:graphic>
          </wp:inline>
        </w:drawing>
      </w:r>
    </w:p>
    <w:p w14:paraId="13C1E7AD" w14:textId="77777777" w:rsidR="00C124E7" w:rsidRDefault="00C124E7" w:rsidP="00C124E7">
      <w:pPr>
        <w:spacing w:before="100" w:beforeAutospacing="1" w:after="100" w:afterAutospacing="1"/>
        <w:rPr>
          <w:lang w:val="en-US"/>
        </w:rPr>
      </w:pPr>
      <w:r>
        <w:rPr>
          <w:lang w:val="en-US"/>
        </w:rPr>
        <w:t>Daily Log – In-depth (</w:t>
      </w:r>
      <w:hyperlink r:id="rId26" w:history="1">
        <w:r w:rsidRPr="00BB7615">
          <w:rPr>
            <w:rStyle w:val="Hyperlink"/>
            <w:lang w:val="en-US"/>
          </w:rPr>
          <w:t>link</w:t>
        </w:r>
      </w:hyperlink>
      <w:r>
        <w:rPr>
          <w:lang w:val="en-US"/>
        </w:rPr>
        <w:t>)</w:t>
      </w:r>
    </w:p>
    <w:p w14:paraId="10E18AA7" w14:textId="77777777" w:rsidR="00C124E7" w:rsidRDefault="00C124E7" w:rsidP="00C124E7">
      <w:pPr>
        <w:spacing w:before="100" w:beforeAutospacing="1" w:after="100" w:afterAutospacing="1"/>
        <w:rPr>
          <w:lang w:val="en-US"/>
        </w:rPr>
      </w:pPr>
      <w:r w:rsidRPr="005368AB">
        <w:rPr>
          <w:noProof/>
          <w:lang w:val="en-US"/>
        </w:rPr>
        <w:drawing>
          <wp:inline distT="0" distB="0" distL="0" distR="0" wp14:anchorId="3790E1FD" wp14:editId="4C3A7F07">
            <wp:extent cx="1558456" cy="335478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6402" cy="3371886"/>
                    </a:xfrm>
                    <a:prstGeom prst="rect">
                      <a:avLst/>
                    </a:prstGeom>
                  </pic:spPr>
                </pic:pic>
              </a:graphicData>
            </a:graphic>
          </wp:inline>
        </w:drawing>
      </w:r>
      <w:r>
        <w:rPr>
          <w:lang w:val="en-US"/>
        </w:rPr>
        <w:tab/>
      </w:r>
      <w:r w:rsidRPr="005E1A68">
        <w:rPr>
          <w:noProof/>
          <w:lang w:val="en-US"/>
        </w:rPr>
        <w:drawing>
          <wp:inline distT="0" distB="0" distL="0" distR="0" wp14:anchorId="7B27FA65" wp14:editId="47BDE023">
            <wp:extent cx="1564226" cy="3355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79590" cy="3388408"/>
                    </a:xfrm>
                    <a:prstGeom prst="rect">
                      <a:avLst/>
                    </a:prstGeom>
                  </pic:spPr>
                </pic:pic>
              </a:graphicData>
            </a:graphic>
          </wp:inline>
        </w:drawing>
      </w:r>
    </w:p>
    <w:p w14:paraId="45CE3B33" w14:textId="77777777" w:rsidR="00C124E7" w:rsidRDefault="00C124E7" w:rsidP="00046513">
      <w:pPr>
        <w:spacing w:before="100" w:beforeAutospacing="1" w:after="100" w:afterAutospacing="1"/>
        <w:rPr>
          <w:lang w:val="en-US"/>
        </w:rPr>
      </w:pPr>
    </w:p>
    <w:p w14:paraId="117107EB" w14:textId="23F78A6B" w:rsidR="00FB4FAF" w:rsidRDefault="00FB4FAF" w:rsidP="00FB4FAF">
      <w:pPr>
        <w:spacing w:before="100" w:beforeAutospacing="1" w:after="100" w:afterAutospacing="1"/>
        <w:rPr>
          <w:b/>
          <w:bCs/>
          <w:lang w:val="en-US"/>
        </w:rPr>
      </w:pPr>
      <w:r>
        <w:rPr>
          <w:b/>
          <w:bCs/>
          <w:lang w:val="en-US"/>
        </w:rPr>
        <w:t>7</w:t>
      </w:r>
      <w:r w:rsidRPr="008C397E">
        <w:rPr>
          <w:b/>
          <w:bCs/>
          <w:lang w:val="en-US"/>
        </w:rPr>
        <w:t xml:space="preserve">.3 Specification Table for </w:t>
      </w:r>
      <w:r>
        <w:rPr>
          <w:b/>
          <w:bCs/>
          <w:lang w:val="en-US"/>
        </w:rPr>
        <w:t>Daily Log - Overview</w:t>
      </w:r>
    </w:p>
    <w:tbl>
      <w:tblPr>
        <w:tblStyle w:val="TableGrid"/>
        <w:tblW w:w="0" w:type="auto"/>
        <w:tblLook w:val="04A0" w:firstRow="1" w:lastRow="0" w:firstColumn="1" w:lastColumn="0" w:noHBand="0" w:noVBand="1"/>
      </w:tblPr>
      <w:tblGrid>
        <w:gridCol w:w="2699"/>
        <w:gridCol w:w="3575"/>
        <w:gridCol w:w="3071"/>
      </w:tblGrid>
      <w:tr w:rsidR="00FB4FAF" w:rsidRPr="009066B7" w14:paraId="655FFCC4" w14:textId="77777777" w:rsidTr="00B11657">
        <w:tc>
          <w:tcPr>
            <w:tcW w:w="2699" w:type="dxa"/>
            <w:shd w:val="clear" w:color="auto" w:fill="404040" w:themeFill="text1" w:themeFillTint="BF"/>
          </w:tcPr>
          <w:p w14:paraId="3849801D" w14:textId="77777777" w:rsidR="00FB4FAF" w:rsidRPr="009066B7" w:rsidRDefault="00FB4FAF" w:rsidP="00B11657">
            <w:pPr>
              <w:jc w:val="center"/>
              <w:rPr>
                <w:b/>
                <w:bCs/>
                <w:color w:val="FFFFFF" w:themeColor="background1"/>
                <w:lang w:val="en-US"/>
              </w:rPr>
            </w:pPr>
            <w:r w:rsidRPr="009066B7">
              <w:rPr>
                <w:b/>
                <w:bCs/>
                <w:color w:val="FFFFFF" w:themeColor="background1"/>
                <w:lang w:val="en-US"/>
              </w:rPr>
              <w:t>Page Element</w:t>
            </w:r>
          </w:p>
        </w:tc>
        <w:tc>
          <w:tcPr>
            <w:tcW w:w="3575" w:type="dxa"/>
            <w:shd w:val="clear" w:color="auto" w:fill="404040" w:themeFill="text1" w:themeFillTint="BF"/>
          </w:tcPr>
          <w:p w14:paraId="76C4A5C9" w14:textId="77777777" w:rsidR="00FB4FAF" w:rsidRPr="009066B7" w:rsidRDefault="00FB4FAF" w:rsidP="00B11657">
            <w:pPr>
              <w:jc w:val="center"/>
              <w:rPr>
                <w:b/>
                <w:bCs/>
                <w:color w:val="FFFFFF" w:themeColor="background1"/>
                <w:lang w:val="en-US"/>
              </w:rPr>
            </w:pPr>
            <w:r w:rsidRPr="009066B7">
              <w:rPr>
                <w:b/>
                <w:bCs/>
                <w:color w:val="FFFFFF" w:themeColor="background1"/>
                <w:lang w:val="en-US"/>
              </w:rPr>
              <w:t>User Interface / Text (what you see</w:t>
            </w:r>
          </w:p>
        </w:tc>
        <w:tc>
          <w:tcPr>
            <w:tcW w:w="3071" w:type="dxa"/>
            <w:shd w:val="clear" w:color="auto" w:fill="404040" w:themeFill="text1" w:themeFillTint="BF"/>
          </w:tcPr>
          <w:p w14:paraId="7118F445" w14:textId="77777777" w:rsidR="00FB4FAF" w:rsidRPr="009066B7" w:rsidRDefault="00FB4FAF" w:rsidP="00B11657">
            <w:pPr>
              <w:jc w:val="center"/>
              <w:rPr>
                <w:b/>
                <w:bCs/>
                <w:color w:val="FFFFFF" w:themeColor="background1"/>
                <w:lang w:val="en-US"/>
              </w:rPr>
            </w:pPr>
            <w:r w:rsidRPr="009066B7">
              <w:rPr>
                <w:b/>
                <w:bCs/>
                <w:color w:val="FFFFFF" w:themeColor="background1"/>
                <w:lang w:val="en-US"/>
              </w:rPr>
              <w:t>Functionality/ Validation / Behavior (what it does)</w:t>
            </w:r>
          </w:p>
        </w:tc>
      </w:tr>
      <w:tr w:rsidR="00FB4FAF" w:rsidRPr="00721E3B" w14:paraId="0CC6589E" w14:textId="77777777" w:rsidTr="00B11657">
        <w:tc>
          <w:tcPr>
            <w:tcW w:w="2699" w:type="dxa"/>
            <w:shd w:val="clear" w:color="auto" w:fill="AEAAAA" w:themeFill="background2" w:themeFillShade="BF"/>
          </w:tcPr>
          <w:p w14:paraId="2E70D53A" w14:textId="14D07011" w:rsidR="00FB4FAF" w:rsidRPr="009066B7" w:rsidRDefault="00D75C10" w:rsidP="00B11657">
            <w:pPr>
              <w:tabs>
                <w:tab w:val="left" w:pos="855"/>
              </w:tabs>
              <w:rPr>
                <w:b/>
                <w:bCs/>
                <w:lang w:val="en-US"/>
              </w:rPr>
            </w:pPr>
            <w:r>
              <w:rPr>
                <w:b/>
                <w:bCs/>
                <w:lang w:val="en-US"/>
              </w:rPr>
              <w:t xml:space="preserve">Daily Log </w:t>
            </w:r>
            <w:r w:rsidR="00FA1490">
              <w:rPr>
                <w:b/>
                <w:bCs/>
                <w:lang w:val="en-US"/>
              </w:rPr>
              <w:t>Levels Page</w:t>
            </w:r>
          </w:p>
        </w:tc>
        <w:tc>
          <w:tcPr>
            <w:tcW w:w="3575" w:type="dxa"/>
            <w:shd w:val="clear" w:color="auto" w:fill="AEAAAA" w:themeFill="background2" w:themeFillShade="BF"/>
          </w:tcPr>
          <w:p w14:paraId="39B0ECBC" w14:textId="77777777" w:rsidR="00FB4FAF" w:rsidRPr="00721E3B" w:rsidRDefault="00FB4FAF" w:rsidP="00B11657">
            <w:pPr>
              <w:jc w:val="center"/>
              <w:rPr>
                <w:color w:val="FFFFFF" w:themeColor="background1"/>
                <w:lang w:val="en-US"/>
              </w:rPr>
            </w:pPr>
          </w:p>
        </w:tc>
        <w:tc>
          <w:tcPr>
            <w:tcW w:w="3071" w:type="dxa"/>
            <w:shd w:val="clear" w:color="auto" w:fill="AEAAAA" w:themeFill="background2" w:themeFillShade="BF"/>
          </w:tcPr>
          <w:p w14:paraId="5376B9E5" w14:textId="77777777" w:rsidR="00FB4FAF" w:rsidRPr="00721E3B" w:rsidRDefault="00FB4FAF" w:rsidP="00B11657">
            <w:pPr>
              <w:jc w:val="center"/>
              <w:rPr>
                <w:color w:val="FFFFFF" w:themeColor="background1"/>
                <w:lang w:val="en-US"/>
              </w:rPr>
            </w:pPr>
          </w:p>
        </w:tc>
      </w:tr>
      <w:tr w:rsidR="00D75C10" w14:paraId="6614F6E0" w14:textId="77777777" w:rsidTr="00B11657">
        <w:tc>
          <w:tcPr>
            <w:tcW w:w="2699" w:type="dxa"/>
          </w:tcPr>
          <w:p w14:paraId="30425162" w14:textId="1BFB17AD" w:rsidR="00D75C10" w:rsidRDefault="00D75C10" w:rsidP="00D75C10">
            <w:pPr>
              <w:rPr>
                <w:lang w:val="en-US"/>
              </w:rPr>
            </w:pPr>
            <w:r>
              <w:rPr>
                <w:lang w:val="en-US"/>
              </w:rPr>
              <w:t xml:space="preserve">Title </w:t>
            </w:r>
          </w:p>
        </w:tc>
        <w:tc>
          <w:tcPr>
            <w:tcW w:w="3575" w:type="dxa"/>
          </w:tcPr>
          <w:p w14:paraId="13B8A3C7" w14:textId="397F3D18" w:rsidR="00D75C10" w:rsidRDefault="00D75C10" w:rsidP="00D75C10">
            <w:pPr>
              <w:rPr>
                <w:lang w:val="en-US"/>
              </w:rPr>
            </w:pPr>
            <w:r>
              <w:rPr>
                <w:lang w:val="en-US"/>
              </w:rPr>
              <w:t>Chronically Tracking (centered)</w:t>
            </w:r>
          </w:p>
        </w:tc>
        <w:tc>
          <w:tcPr>
            <w:tcW w:w="3071" w:type="dxa"/>
          </w:tcPr>
          <w:p w14:paraId="32A103A1" w14:textId="61579C4E" w:rsidR="00D75C10" w:rsidRDefault="00D75C10" w:rsidP="00D75C10">
            <w:pPr>
              <w:rPr>
                <w:lang w:val="en-US"/>
              </w:rPr>
            </w:pPr>
          </w:p>
        </w:tc>
      </w:tr>
      <w:tr w:rsidR="009F2A63" w14:paraId="396F3D44" w14:textId="77777777" w:rsidTr="00B11657">
        <w:tc>
          <w:tcPr>
            <w:tcW w:w="2699" w:type="dxa"/>
          </w:tcPr>
          <w:p w14:paraId="76D00D42" w14:textId="1A9EF7DC" w:rsidR="009F2A63" w:rsidRDefault="009F2A63" w:rsidP="00D75C10">
            <w:pPr>
              <w:rPr>
                <w:lang w:val="en-US"/>
              </w:rPr>
            </w:pPr>
            <w:r>
              <w:rPr>
                <w:lang w:val="en-US"/>
              </w:rPr>
              <w:t>Title Banner</w:t>
            </w:r>
          </w:p>
        </w:tc>
        <w:tc>
          <w:tcPr>
            <w:tcW w:w="3575" w:type="dxa"/>
          </w:tcPr>
          <w:p w14:paraId="269984D4" w14:textId="50D7C1F6" w:rsidR="009F2A63" w:rsidRDefault="009F2A63" w:rsidP="00D75C10">
            <w:pPr>
              <w:rPr>
                <w:lang w:val="en-US"/>
              </w:rPr>
            </w:pPr>
            <w:r>
              <w:rPr>
                <w:lang w:val="en-US"/>
              </w:rPr>
              <w:t>Daily Log – grey banner</w:t>
            </w:r>
          </w:p>
        </w:tc>
        <w:tc>
          <w:tcPr>
            <w:tcW w:w="3071" w:type="dxa"/>
          </w:tcPr>
          <w:p w14:paraId="6A898990" w14:textId="77777777" w:rsidR="009F2A63" w:rsidRDefault="009F2A63" w:rsidP="00D75C10">
            <w:pPr>
              <w:rPr>
                <w:lang w:val="en-US"/>
              </w:rPr>
            </w:pPr>
          </w:p>
        </w:tc>
      </w:tr>
      <w:tr w:rsidR="009F2A63" w14:paraId="2A90E1A5" w14:textId="77777777" w:rsidTr="00B11657">
        <w:tc>
          <w:tcPr>
            <w:tcW w:w="2699" w:type="dxa"/>
          </w:tcPr>
          <w:p w14:paraId="38A37903" w14:textId="62091BC3" w:rsidR="009F2A63" w:rsidRDefault="009F2A63" w:rsidP="00D75C10">
            <w:pPr>
              <w:rPr>
                <w:lang w:val="en-US"/>
              </w:rPr>
            </w:pPr>
            <w:r>
              <w:rPr>
                <w:lang w:val="en-US"/>
              </w:rPr>
              <w:lastRenderedPageBreak/>
              <w:t>Progress Tracker</w:t>
            </w:r>
          </w:p>
        </w:tc>
        <w:tc>
          <w:tcPr>
            <w:tcW w:w="3575" w:type="dxa"/>
          </w:tcPr>
          <w:p w14:paraId="72664586" w14:textId="2ED98DDA" w:rsidR="009F2A63" w:rsidRDefault="009F2A63" w:rsidP="00D75C10">
            <w:pPr>
              <w:rPr>
                <w:lang w:val="en-US"/>
              </w:rPr>
            </w:pPr>
            <w:r>
              <w:rPr>
                <w:lang w:val="en-US"/>
              </w:rPr>
              <w:t xml:space="preserve">No circles filled in </w:t>
            </w:r>
            <w:r w:rsidR="00076996">
              <w:rPr>
                <w:lang w:val="en-US"/>
              </w:rPr>
              <w:t>–</w:t>
            </w:r>
            <w:r>
              <w:rPr>
                <w:lang w:val="en-US"/>
              </w:rPr>
              <w:t xml:space="preserve"> </w:t>
            </w:r>
            <w:r w:rsidR="0026294A">
              <w:rPr>
                <w:lang w:val="en-US"/>
              </w:rPr>
              <w:t>4</w:t>
            </w:r>
            <w:r w:rsidR="00076996">
              <w:rPr>
                <w:lang w:val="en-US"/>
              </w:rPr>
              <w:t xml:space="preserve"> </w:t>
            </w:r>
            <w:r w:rsidR="004129C9">
              <w:rPr>
                <w:lang w:val="en-US"/>
              </w:rPr>
              <w:t xml:space="preserve">circles for progress tracker </w:t>
            </w:r>
          </w:p>
        </w:tc>
        <w:tc>
          <w:tcPr>
            <w:tcW w:w="3071" w:type="dxa"/>
          </w:tcPr>
          <w:p w14:paraId="588612ED" w14:textId="77777777" w:rsidR="009F2A63" w:rsidRDefault="009F2A63" w:rsidP="00D75C10">
            <w:pPr>
              <w:rPr>
                <w:lang w:val="en-US"/>
              </w:rPr>
            </w:pPr>
          </w:p>
        </w:tc>
      </w:tr>
      <w:tr w:rsidR="00FB4FAF" w14:paraId="7B02C2AA" w14:textId="77777777" w:rsidTr="00B11657">
        <w:tc>
          <w:tcPr>
            <w:tcW w:w="2699" w:type="dxa"/>
          </w:tcPr>
          <w:p w14:paraId="4D4FE2D7" w14:textId="43AEBCF0" w:rsidR="00FB4FAF" w:rsidRDefault="004129C9" w:rsidP="00B11657">
            <w:pPr>
              <w:rPr>
                <w:lang w:val="en-US"/>
              </w:rPr>
            </w:pPr>
            <w:r>
              <w:rPr>
                <w:lang w:val="en-US"/>
              </w:rPr>
              <w:t>Top Question</w:t>
            </w:r>
          </w:p>
        </w:tc>
        <w:tc>
          <w:tcPr>
            <w:tcW w:w="3575" w:type="dxa"/>
          </w:tcPr>
          <w:p w14:paraId="0CBE286D" w14:textId="505E6981" w:rsidR="004129C9" w:rsidRDefault="00FB4FAF" w:rsidP="004129C9">
            <w:pPr>
              <w:rPr>
                <w:lang w:val="en-US"/>
              </w:rPr>
            </w:pPr>
            <w:r>
              <w:rPr>
                <w:lang w:val="en-US"/>
              </w:rPr>
              <w:t>‘</w:t>
            </w:r>
            <w:r w:rsidR="004129C9">
              <w:rPr>
                <w:lang w:val="en-US"/>
              </w:rPr>
              <w:t>On a scale of 0 – 10, 0 being the best, what are your levels today?’</w:t>
            </w:r>
          </w:p>
          <w:p w14:paraId="61DBEBDA" w14:textId="0136CA5A" w:rsidR="004129C9" w:rsidRDefault="004129C9" w:rsidP="004129C9">
            <w:pPr>
              <w:rPr>
                <w:lang w:val="en-US"/>
              </w:rPr>
            </w:pPr>
            <w:r>
              <w:rPr>
                <w:lang w:val="en-US"/>
              </w:rPr>
              <w:t>-black text</w:t>
            </w:r>
          </w:p>
          <w:p w14:paraId="02374706" w14:textId="3EC1FE8A" w:rsidR="00FB4FAF" w:rsidRDefault="00FB4FAF" w:rsidP="00B11657">
            <w:pPr>
              <w:rPr>
                <w:lang w:val="en-US"/>
              </w:rPr>
            </w:pPr>
          </w:p>
        </w:tc>
        <w:tc>
          <w:tcPr>
            <w:tcW w:w="3071" w:type="dxa"/>
          </w:tcPr>
          <w:p w14:paraId="1DAC6DF3" w14:textId="2DFD8C2E" w:rsidR="00FB4FAF" w:rsidRDefault="00FB4FAF" w:rsidP="00B11657">
            <w:pPr>
              <w:rPr>
                <w:lang w:val="en-US"/>
              </w:rPr>
            </w:pPr>
          </w:p>
        </w:tc>
      </w:tr>
      <w:tr w:rsidR="00FB4FAF" w14:paraId="665E45ED" w14:textId="77777777" w:rsidTr="00B11657">
        <w:tc>
          <w:tcPr>
            <w:tcW w:w="2699" w:type="dxa"/>
          </w:tcPr>
          <w:p w14:paraId="33F2FE3A" w14:textId="3ABDB025" w:rsidR="00FB4FAF" w:rsidRDefault="004129C9" w:rsidP="00B11657">
            <w:pPr>
              <w:rPr>
                <w:lang w:val="en-US"/>
              </w:rPr>
            </w:pPr>
            <w:r>
              <w:rPr>
                <w:lang w:val="en-US"/>
              </w:rPr>
              <w:t>Pain Level</w:t>
            </w:r>
          </w:p>
        </w:tc>
        <w:tc>
          <w:tcPr>
            <w:tcW w:w="3575" w:type="dxa"/>
          </w:tcPr>
          <w:p w14:paraId="19D851CB" w14:textId="77777777" w:rsidR="00FB4FAF" w:rsidRDefault="004129C9" w:rsidP="00B11657">
            <w:pPr>
              <w:rPr>
                <w:lang w:val="en-US"/>
              </w:rPr>
            </w:pPr>
            <w:r>
              <w:rPr>
                <w:lang w:val="en-US"/>
              </w:rPr>
              <w:t>‘Pain Level’</w:t>
            </w:r>
          </w:p>
          <w:p w14:paraId="081D1B30" w14:textId="7990ABD6" w:rsidR="004129C9" w:rsidRDefault="004129C9" w:rsidP="00B11657">
            <w:pPr>
              <w:rPr>
                <w:lang w:val="en-US"/>
              </w:rPr>
            </w:pPr>
            <w:r>
              <w:rPr>
                <w:lang w:val="en-US"/>
              </w:rPr>
              <w:t>Slider underneath labeled 0 - 10</w:t>
            </w:r>
          </w:p>
        </w:tc>
        <w:tc>
          <w:tcPr>
            <w:tcW w:w="3071" w:type="dxa"/>
          </w:tcPr>
          <w:p w14:paraId="5FA8B616" w14:textId="0BE0E8F3" w:rsidR="00FB4FAF" w:rsidRDefault="009565C2" w:rsidP="00B11657">
            <w:pPr>
              <w:rPr>
                <w:lang w:val="en-US"/>
              </w:rPr>
            </w:pPr>
            <w:r>
              <w:rPr>
                <w:lang w:val="en-US"/>
              </w:rPr>
              <w:t>-sets “</w:t>
            </w:r>
            <w:proofErr w:type="spellStart"/>
            <w:r>
              <w:rPr>
                <w:lang w:val="en-US"/>
              </w:rPr>
              <w:t>pain_scale</w:t>
            </w:r>
            <w:proofErr w:type="spellEnd"/>
            <w:r>
              <w:rPr>
                <w:lang w:val="en-US"/>
              </w:rPr>
              <w:t>” field in the daily log database</w:t>
            </w:r>
          </w:p>
        </w:tc>
      </w:tr>
      <w:tr w:rsidR="00FB4FAF" w14:paraId="3212BC5F" w14:textId="77777777" w:rsidTr="00B11657">
        <w:tc>
          <w:tcPr>
            <w:tcW w:w="2699" w:type="dxa"/>
          </w:tcPr>
          <w:p w14:paraId="49AD906E" w14:textId="481047BA" w:rsidR="00FB4FAF" w:rsidRDefault="009565C2" w:rsidP="00B11657">
            <w:pPr>
              <w:rPr>
                <w:lang w:val="en-US"/>
              </w:rPr>
            </w:pPr>
            <w:r>
              <w:rPr>
                <w:lang w:val="en-US"/>
              </w:rPr>
              <w:t xml:space="preserve">Mood Level </w:t>
            </w:r>
          </w:p>
        </w:tc>
        <w:tc>
          <w:tcPr>
            <w:tcW w:w="3575" w:type="dxa"/>
          </w:tcPr>
          <w:p w14:paraId="228AA50E" w14:textId="071E01C2" w:rsidR="00E6369E" w:rsidRDefault="00FB4FAF" w:rsidP="00E6369E">
            <w:pPr>
              <w:rPr>
                <w:lang w:val="en-US"/>
              </w:rPr>
            </w:pPr>
            <w:r>
              <w:rPr>
                <w:lang w:val="en-US"/>
              </w:rPr>
              <w:t>‘</w:t>
            </w:r>
            <w:r w:rsidR="00E6369E">
              <w:rPr>
                <w:lang w:val="en-US"/>
              </w:rPr>
              <w:t>Mood Level’</w:t>
            </w:r>
          </w:p>
          <w:p w14:paraId="2724709E" w14:textId="7E5C6F36" w:rsidR="00E6369E" w:rsidRDefault="00E6369E" w:rsidP="00E6369E">
            <w:pPr>
              <w:rPr>
                <w:lang w:val="en-US"/>
              </w:rPr>
            </w:pPr>
            <w:r>
              <w:rPr>
                <w:lang w:val="en-US"/>
              </w:rPr>
              <w:t>Slider underneath labeled 0 - 10</w:t>
            </w:r>
          </w:p>
          <w:p w14:paraId="374BF0ED" w14:textId="43D6284D" w:rsidR="00FB4FAF" w:rsidRDefault="00FB4FAF" w:rsidP="00B11657">
            <w:pPr>
              <w:rPr>
                <w:lang w:val="en-US"/>
              </w:rPr>
            </w:pPr>
          </w:p>
        </w:tc>
        <w:tc>
          <w:tcPr>
            <w:tcW w:w="3071" w:type="dxa"/>
          </w:tcPr>
          <w:p w14:paraId="77667E93" w14:textId="280BA710" w:rsidR="00FB4FAF" w:rsidRDefault="00E6369E" w:rsidP="00B11657">
            <w:pPr>
              <w:rPr>
                <w:lang w:val="en-US"/>
              </w:rPr>
            </w:pPr>
            <w:r>
              <w:rPr>
                <w:lang w:val="en-US"/>
              </w:rPr>
              <w:t>-sets “</w:t>
            </w:r>
            <w:proofErr w:type="spellStart"/>
            <w:r>
              <w:rPr>
                <w:lang w:val="en-US"/>
              </w:rPr>
              <w:t>mood_scale</w:t>
            </w:r>
            <w:proofErr w:type="spellEnd"/>
            <w:r>
              <w:rPr>
                <w:lang w:val="en-US"/>
              </w:rPr>
              <w:t>” field in the daily log database</w:t>
            </w:r>
          </w:p>
        </w:tc>
      </w:tr>
      <w:tr w:rsidR="00E6369E" w14:paraId="276D573A" w14:textId="77777777" w:rsidTr="00B11657">
        <w:tc>
          <w:tcPr>
            <w:tcW w:w="2699" w:type="dxa"/>
          </w:tcPr>
          <w:p w14:paraId="49927EA3" w14:textId="25A3F4F1" w:rsidR="00E6369E" w:rsidRDefault="00E6369E" w:rsidP="00B11657">
            <w:pPr>
              <w:rPr>
                <w:lang w:val="en-US"/>
              </w:rPr>
            </w:pPr>
            <w:r>
              <w:rPr>
                <w:lang w:val="en-US"/>
              </w:rPr>
              <w:t>Fatigue Level</w:t>
            </w:r>
          </w:p>
        </w:tc>
        <w:tc>
          <w:tcPr>
            <w:tcW w:w="3575" w:type="dxa"/>
          </w:tcPr>
          <w:p w14:paraId="02A46B31" w14:textId="77777777" w:rsidR="00E6369E" w:rsidRDefault="00E6369E" w:rsidP="00E6369E">
            <w:pPr>
              <w:rPr>
                <w:lang w:val="en-US"/>
              </w:rPr>
            </w:pPr>
            <w:r>
              <w:rPr>
                <w:lang w:val="en-US"/>
              </w:rPr>
              <w:t>‘Fatigue Level’</w:t>
            </w:r>
          </w:p>
          <w:p w14:paraId="14110E2E" w14:textId="0891A37E" w:rsidR="00E6369E" w:rsidRDefault="00E6369E" w:rsidP="00E6369E">
            <w:pPr>
              <w:rPr>
                <w:lang w:val="en-US"/>
              </w:rPr>
            </w:pPr>
            <w:r>
              <w:rPr>
                <w:lang w:val="en-US"/>
              </w:rPr>
              <w:t>Slider underneath labeled 0 – 10</w:t>
            </w:r>
          </w:p>
        </w:tc>
        <w:tc>
          <w:tcPr>
            <w:tcW w:w="3071" w:type="dxa"/>
          </w:tcPr>
          <w:p w14:paraId="6D59C1D1" w14:textId="71C617FB" w:rsidR="00E6369E" w:rsidRDefault="00E6369E" w:rsidP="00B11657">
            <w:pPr>
              <w:rPr>
                <w:lang w:val="en-US"/>
              </w:rPr>
            </w:pPr>
            <w:r>
              <w:rPr>
                <w:lang w:val="en-US"/>
              </w:rPr>
              <w:t>-sets “</w:t>
            </w:r>
            <w:proofErr w:type="spellStart"/>
            <w:r>
              <w:rPr>
                <w:lang w:val="en-US"/>
              </w:rPr>
              <w:t>fatigue_scale</w:t>
            </w:r>
            <w:proofErr w:type="spellEnd"/>
            <w:r>
              <w:rPr>
                <w:lang w:val="en-US"/>
              </w:rPr>
              <w:t>” field in the daily log database</w:t>
            </w:r>
          </w:p>
        </w:tc>
      </w:tr>
      <w:tr w:rsidR="00E6369E" w14:paraId="7ACCD07B" w14:textId="77777777" w:rsidTr="00B11657">
        <w:tc>
          <w:tcPr>
            <w:tcW w:w="2699" w:type="dxa"/>
          </w:tcPr>
          <w:p w14:paraId="51ACA123" w14:textId="59DC0B69" w:rsidR="00E6369E" w:rsidRDefault="00E6369E" w:rsidP="00B11657">
            <w:pPr>
              <w:rPr>
                <w:lang w:val="en-US"/>
              </w:rPr>
            </w:pPr>
            <w:r>
              <w:rPr>
                <w:lang w:val="en-US"/>
              </w:rPr>
              <w:t>Next Button</w:t>
            </w:r>
          </w:p>
        </w:tc>
        <w:tc>
          <w:tcPr>
            <w:tcW w:w="3575" w:type="dxa"/>
          </w:tcPr>
          <w:p w14:paraId="49E7B379" w14:textId="77777777" w:rsidR="00E6369E" w:rsidRDefault="00E6369E" w:rsidP="00E6369E">
            <w:pPr>
              <w:rPr>
                <w:lang w:val="en-US"/>
              </w:rPr>
            </w:pPr>
            <w:r>
              <w:rPr>
                <w:lang w:val="en-US"/>
              </w:rPr>
              <w:t>‘Next’</w:t>
            </w:r>
          </w:p>
          <w:p w14:paraId="66AEA3DD" w14:textId="2A81137A" w:rsidR="00E6369E" w:rsidRDefault="00E6369E" w:rsidP="00E6369E">
            <w:pPr>
              <w:rPr>
                <w:lang w:val="en-US"/>
              </w:rPr>
            </w:pPr>
            <w:r>
              <w:rPr>
                <w:lang w:val="en-US"/>
              </w:rPr>
              <w:t>Black text, button color is light grey</w:t>
            </w:r>
          </w:p>
        </w:tc>
        <w:tc>
          <w:tcPr>
            <w:tcW w:w="3071" w:type="dxa"/>
          </w:tcPr>
          <w:p w14:paraId="54D1418E" w14:textId="35DC638A" w:rsidR="00E6369E" w:rsidRDefault="00E6369E" w:rsidP="00B11657">
            <w:pPr>
              <w:rPr>
                <w:lang w:val="en-US"/>
              </w:rPr>
            </w:pPr>
            <w:r>
              <w:rPr>
                <w:lang w:val="en-US"/>
              </w:rPr>
              <w:t>-takes user to the daily log</w:t>
            </w:r>
            <w:r w:rsidR="00C30C8E">
              <w:rPr>
                <w:lang w:val="en-US"/>
              </w:rPr>
              <w:t>-symptoms page</w:t>
            </w:r>
          </w:p>
        </w:tc>
      </w:tr>
      <w:tr w:rsidR="00FB4FAF" w:rsidRPr="00F42D9C" w14:paraId="1CDCDC64" w14:textId="77777777" w:rsidTr="00B11657">
        <w:trPr>
          <w:trHeight w:val="314"/>
        </w:trPr>
        <w:tc>
          <w:tcPr>
            <w:tcW w:w="2699" w:type="dxa"/>
            <w:shd w:val="clear" w:color="auto" w:fill="D9D9D9" w:themeFill="background1" w:themeFillShade="D9"/>
          </w:tcPr>
          <w:p w14:paraId="13D162CE" w14:textId="77777777" w:rsidR="00FB4FAF" w:rsidRDefault="00FB4FAF" w:rsidP="00B11657">
            <w:pPr>
              <w:rPr>
                <w:lang w:val="en-US"/>
              </w:rPr>
            </w:pPr>
            <w:r>
              <w:rPr>
                <w:lang w:val="en-US"/>
              </w:rPr>
              <w:t>Bottom Banner</w:t>
            </w:r>
          </w:p>
        </w:tc>
        <w:tc>
          <w:tcPr>
            <w:tcW w:w="3575" w:type="dxa"/>
            <w:shd w:val="clear" w:color="auto" w:fill="D9D9D9" w:themeFill="background1" w:themeFillShade="D9"/>
          </w:tcPr>
          <w:p w14:paraId="62C82797" w14:textId="77777777" w:rsidR="00FB4FAF" w:rsidRDefault="00FB4FAF" w:rsidP="00B11657">
            <w:pPr>
              <w:rPr>
                <w:lang w:val="en-US"/>
              </w:rPr>
            </w:pPr>
          </w:p>
        </w:tc>
        <w:tc>
          <w:tcPr>
            <w:tcW w:w="3071" w:type="dxa"/>
            <w:shd w:val="clear" w:color="auto" w:fill="D9D9D9" w:themeFill="background1" w:themeFillShade="D9"/>
          </w:tcPr>
          <w:p w14:paraId="33A3B2E2" w14:textId="77777777" w:rsidR="00FB4FAF" w:rsidRPr="00F42D9C" w:rsidRDefault="00FB4FAF" w:rsidP="00B11657">
            <w:pPr>
              <w:rPr>
                <w:lang w:val="en-US"/>
              </w:rPr>
            </w:pPr>
          </w:p>
          <w:p w14:paraId="2A125894" w14:textId="77777777" w:rsidR="00FB4FAF" w:rsidRPr="00F42D9C" w:rsidRDefault="00FB4FAF" w:rsidP="00B11657">
            <w:pPr>
              <w:rPr>
                <w:lang w:val="en-US"/>
              </w:rPr>
            </w:pPr>
          </w:p>
        </w:tc>
      </w:tr>
      <w:tr w:rsidR="00FB4FAF" w:rsidRPr="00F42D9C" w14:paraId="392CF1F7" w14:textId="77777777" w:rsidTr="00B11657">
        <w:trPr>
          <w:trHeight w:val="314"/>
        </w:trPr>
        <w:tc>
          <w:tcPr>
            <w:tcW w:w="2699" w:type="dxa"/>
            <w:shd w:val="clear" w:color="auto" w:fill="AEAAAA" w:themeFill="background2" w:themeFillShade="BF"/>
          </w:tcPr>
          <w:p w14:paraId="5FFFABC3" w14:textId="3BC9EB5C" w:rsidR="00FB4FAF" w:rsidRPr="005F7AEE" w:rsidRDefault="00E6369E" w:rsidP="00B11657">
            <w:pPr>
              <w:rPr>
                <w:b/>
                <w:bCs/>
                <w:lang w:val="en-US"/>
              </w:rPr>
            </w:pPr>
            <w:r>
              <w:rPr>
                <w:b/>
                <w:bCs/>
                <w:lang w:val="en-US"/>
              </w:rPr>
              <w:t xml:space="preserve">Daily Log </w:t>
            </w:r>
            <w:r w:rsidR="00FA1490">
              <w:rPr>
                <w:b/>
                <w:bCs/>
                <w:lang w:val="en-US"/>
              </w:rPr>
              <w:t>Symptoms Page</w:t>
            </w:r>
          </w:p>
        </w:tc>
        <w:tc>
          <w:tcPr>
            <w:tcW w:w="3575" w:type="dxa"/>
            <w:shd w:val="clear" w:color="auto" w:fill="AEAAAA" w:themeFill="background2" w:themeFillShade="BF"/>
          </w:tcPr>
          <w:p w14:paraId="6E6D43F5" w14:textId="77777777" w:rsidR="00FB4FAF" w:rsidRDefault="00FB4FAF" w:rsidP="00B11657">
            <w:pPr>
              <w:rPr>
                <w:lang w:val="en-US"/>
              </w:rPr>
            </w:pPr>
          </w:p>
        </w:tc>
        <w:tc>
          <w:tcPr>
            <w:tcW w:w="3071" w:type="dxa"/>
            <w:shd w:val="clear" w:color="auto" w:fill="AEAAAA" w:themeFill="background2" w:themeFillShade="BF"/>
          </w:tcPr>
          <w:p w14:paraId="70D51253" w14:textId="77777777" w:rsidR="00FB4FAF" w:rsidRPr="00F42D9C" w:rsidRDefault="00FB4FAF" w:rsidP="00B11657">
            <w:pPr>
              <w:rPr>
                <w:lang w:val="en-US"/>
              </w:rPr>
            </w:pPr>
          </w:p>
        </w:tc>
      </w:tr>
      <w:tr w:rsidR="00E6369E" w:rsidRPr="00F42D9C" w14:paraId="4DEB9B12" w14:textId="77777777" w:rsidTr="00E6369E">
        <w:trPr>
          <w:trHeight w:val="314"/>
        </w:trPr>
        <w:tc>
          <w:tcPr>
            <w:tcW w:w="2699" w:type="dxa"/>
            <w:shd w:val="clear" w:color="auto" w:fill="auto"/>
          </w:tcPr>
          <w:p w14:paraId="1760790A" w14:textId="5E7E7F67" w:rsidR="00E6369E" w:rsidRDefault="00E6369E" w:rsidP="00E6369E">
            <w:pPr>
              <w:rPr>
                <w:b/>
                <w:bCs/>
                <w:lang w:val="en-US"/>
              </w:rPr>
            </w:pPr>
            <w:r>
              <w:rPr>
                <w:lang w:val="en-US"/>
              </w:rPr>
              <w:t xml:space="preserve">Title </w:t>
            </w:r>
          </w:p>
        </w:tc>
        <w:tc>
          <w:tcPr>
            <w:tcW w:w="3575" w:type="dxa"/>
            <w:shd w:val="clear" w:color="auto" w:fill="auto"/>
          </w:tcPr>
          <w:p w14:paraId="6B102ACE" w14:textId="35EA88A8" w:rsidR="00E6369E" w:rsidRDefault="00E6369E" w:rsidP="00E6369E">
            <w:pPr>
              <w:rPr>
                <w:lang w:val="en-US"/>
              </w:rPr>
            </w:pPr>
            <w:r>
              <w:rPr>
                <w:lang w:val="en-US"/>
              </w:rPr>
              <w:t>Chronically Tracking (centered)</w:t>
            </w:r>
          </w:p>
        </w:tc>
        <w:tc>
          <w:tcPr>
            <w:tcW w:w="3071" w:type="dxa"/>
            <w:shd w:val="clear" w:color="auto" w:fill="auto"/>
          </w:tcPr>
          <w:p w14:paraId="66470730" w14:textId="77777777" w:rsidR="00E6369E" w:rsidRPr="00F42D9C" w:rsidRDefault="00E6369E" w:rsidP="00E6369E">
            <w:pPr>
              <w:rPr>
                <w:lang w:val="en-US"/>
              </w:rPr>
            </w:pPr>
          </w:p>
        </w:tc>
      </w:tr>
      <w:tr w:rsidR="00E6369E" w:rsidRPr="00F42D9C" w14:paraId="049566DF" w14:textId="77777777" w:rsidTr="00E6369E">
        <w:trPr>
          <w:trHeight w:val="314"/>
        </w:trPr>
        <w:tc>
          <w:tcPr>
            <w:tcW w:w="2699" w:type="dxa"/>
            <w:shd w:val="clear" w:color="auto" w:fill="auto"/>
          </w:tcPr>
          <w:p w14:paraId="0C4B554B" w14:textId="0E4D0B42" w:rsidR="00E6369E" w:rsidRPr="00035891" w:rsidRDefault="00E6369E" w:rsidP="00E6369E">
            <w:pPr>
              <w:rPr>
                <w:lang w:val="en-US"/>
              </w:rPr>
            </w:pPr>
            <w:r>
              <w:rPr>
                <w:lang w:val="en-US"/>
              </w:rPr>
              <w:t>Title Banner</w:t>
            </w:r>
          </w:p>
        </w:tc>
        <w:tc>
          <w:tcPr>
            <w:tcW w:w="3575" w:type="dxa"/>
            <w:shd w:val="clear" w:color="auto" w:fill="auto"/>
          </w:tcPr>
          <w:p w14:paraId="4113D971" w14:textId="3CB5A5BD" w:rsidR="00E6369E" w:rsidRDefault="00E6369E" w:rsidP="00E6369E">
            <w:pPr>
              <w:rPr>
                <w:lang w:val="en-US"/>
              </w:rPr>
            </w:pPr>
            <w:r>
              <w:rPr>
                <w:lang w:val="en-US"/>
              </w:rPr>
              <w:t>Daily Log – grey banner</w:t>
            </w:r>
          </w:p>
        </w:tc>
        <w:tc>
          <w:tcPr>
            <w:tcW w:w="3071" w:type="dxa"/>
            <w:shd w:val="clear" w:color="auto" w:fill="auto"/>
          </w:tcPr>
          <w:p w14:paraId="31898A8F" w14:textId="77777777" w:rsidR="00E6369E" w:rsidRPr="00F42D9C" w:rsidRDefault="00E6369E" w:rsidP="00E6369E">
            <w:pPr>
              <w:rPr>
                <w:lang w:val="en-US"/>
              </w:rPr>
            </w:pPr>
          </w:p>
        </w:tc>
      </w:tr>
      <w:tr w:rsidR="00E6369E" w:rsidRPr="00F42D9C" w14:paraId="07A4E2F7" w14:textId="77777777" w:rsidTr="00E6369E">
        <w:trPr>
          <w:trHeight w:val="314"/>
        </w:trPr>
        <w:tc>
          <w:tcPr>
            <w:tcW w:w="2699" w:type="dxa"/>
            <w:shd w:val="clear" w:color="auto" w:fill="auto"/>
          </w:tcPr>
          <w:p w14:paraId="72982118" w14:textId="76DCEFC1" w:rsidR="00E6369E" w:rsidRPr="00035891" w:rsidRDefault="00E6369E" w:rsidP="00E6369E">
            <w:pPr>
              <w:rPr>
                <w:lang w:val="en-US"/>
              </w:rPr>
            </w:pPr>
            <w:r>
              <w:rPr>
                <w:lang w:val="en-US"/>
              </w:rPr>
              <w:t>Progress Tracker</w:t>
            </w:r>
          </w:p>
        </w:tc>
        <w:tc>
          <w:tcPr>
            <w:tcW w:w="3575" w:type="dxa"/>
            <w:shd w:val="clear" w:color="auto" w:fill="auto"/>
          </w:tcPr>
          <w:p w14:paraId="513A9CBD" w14:textId="5491B8B3" w:rsidR="00E6369E" w:rsidRDefault="0065272E" w:rsidP="00E6369E">
            <w:pPr>
              <w:rPr>
                <w:lang w:val="en-US"/>
              </w:rPr>
            </w:pPr>
            <w:r>
              <w:rPr>
                <w:lang w:val="en-US"/>
              </w:rPr>
              <w:t>1</w:t>
            </w:r>
            <w:r w:rsidRPr="0065272E">
              <w:rPr>
                <w:vertAlign w:val="superscript"/>
                <w:lang w:val="en-US"/>
              </w:rPr>
              <w:t>st</w:t>
            </w:r>
            <w:r>
              <w:rPr>
                <w:lang w:val="en-US"/>
              </w:rPr>
              <w:t xml:space="preserve"> circle filled in</w:t>
            </w:r>
            <w:r w:rsidR="00E6369E">
              <w:rPr>
                <w:lang w:val="en-US"/>
              </w:rPr>
              <w:t xml:space="preserve"> – </w:t>
            </w:r>
            <w:r w:rsidR="0026294A">
              <w:rPr>
                <w:lang w:val="en-US"/>
              </w:rPr>
              <w:t>4</w:t>
            </w:r>
            <w:r w:rsidR="00E6369E">
              <w:rPr>
                <w:lang w:val="en-US"/>
              </w:rPr>
              <w:t xml:space="preserve"> circles for progress tracker </w:t>
            </w:r>
          </w:p>
        </w:tc>
        <w:tc>
          <w:tcPr>
            <w:tcW w:w="3071" w:type="dxa"/>
            <w:shd w:val="clear" w:color="auto" w:fill="auto"/>
          </w:tcPr>
          <w:p w14:paraId="509BE4C9" w14:textId="77777777" w:rsidR="00E6369E" w:rsidRPr="00F42D9C" w:rsidRDefault="00E6369E" w:rsidP="00E6369E">
            <w:pPr>
              <w:rPr>
                <w:lang w:val="en-US"/>
              </w:rPr>
            </w:pPr>
          </w:p>
        </w:tc>
      </w:tr>
      <w:tr w:rsidR="0065272E" w:rsidRPr="00F42D9C" w14:paraId="5DACC7BD" w14:textId="77777777" w:rsidTr="00E6369E">
        <w:trPr>
          <w:trHeight w:val="314"/>
        </w:trPr>
        <w:tc>
          <w:tcPr>
            <w:tcW w:w="2699" w:type="dxa"/>
            <w:shd w:val="clear" w:color="auto" w:fill="auto"/>
          </w:tcPr>
          <w:p w14:paraId="0AB70109" w14:textId="7FAF1A36" w:rsidR="0065272E" w:rsidRDefault="00600F02" w:rsidP="00E6369E">
            <w:pPr>
              <w:rPr>
                <w:lang w:val="en-US"/>
              </w:rPr>
            </w:pPr>
            <w:r>
              <w:rPr>
                <w:lang w:val="en-US"/>
              </w:rPr>
              <w:t>Symptoms Label</w:t>
            </w:r>
          </w:p>
        </w:tc>
        <w:tc>
          <w:tcPr>
            <w:tcW w:w="3575" w:type="dxa"/>
            <w:shd w:val="clear" w:color="auto" w:fill="auto"/>
          </w:tcPr>
          <w:p w14:paraId="12FADAB8" w14:textId="77777777" w:rsidR="0065272E" w:rsidRDefault="00600F02" w:rsidP="00E6369E">
            <w:pPr>
              <w:rPr>
                <w:lang w:val="en-US"/>
              </w:rPr>
            </w:pPr>
            <w:r>
              <w:rPr>
                <w:lang w:val="en-US"/>
              </w:rPr>
              <w:t xml:space="preserve">‘Symptoms’ </w:t>
            </w:r>
          </w:p>
          <w:p w14:paraId="29AF60E8" w14:textId="227D1F6D" w:rsidR="00600F02" w:rsidRDefault="00600F02" w:rsidP="00E6369E">
            <w:pPr>
              <w:rPr>
                <w:lang w:val="en-US"/>
              </w:rPr>
            </w:pPr>
            <w:r>
              <w:rPr>
                <w:lang w:val="en-US"/>
              </w:rPr>
              <w:t>Black Text</w:t>
            </w:r>
          </w:p>
        </w:tc>
        <w:tc>
          <w:tcPr>
            <w:tcW w:w="3071" w:type="dxa"/>
            <w:shd w:val="clear" w:color="auto" w:fill="auto"/>
          </w:tcPr>
          <w:p w14:paraId="48256552" w14:textId="77777777" w:rsidR="0065272E" w:rsidRPr="00F42D9C" w:rsidRDefault="0065272E" w:rsidP="00E6369E">
            <w:pPr>
              <w:rPr>
                <w:lang w:val="en-US"/>
              </w:rPr>
            </w:pPr>
          </w:p>
        </w:tc>
      </w:tr>
      <w:tr w:rsidR="009E0DA1" w:rsidRPr="00F42D9C" w14:paraId="68F1F664" w14:textId="77777777" w:rsidTr="00E6369E">
        <w:trPr>
          <w:trHeight w:val="314"/>
        </w:trPr>
        <w:tc>
          <w:tcPr>
            <w:tcW w:w="2699" w:type="dxa"/>
            <w:shd w:val="clear" w:color="auto" w:fill="auto"/>
          </w:tcPr>
          <w:p w14:paraId="7B647CC2" w14:textId="68401595" w:rsidR="009E0DA1" w:rsidRDefault="009E0DA1" w:rsidP="009E0DA1">
            <w:pPr>
              <w:rPr>
                <w:lang w:val="en-US"/>
              </w:rPr>
            </w:pPr>
            <w:r>
              <w:rPr>
                <w:lang w:val="en-US"/>
              </w:rPr>
              <w:t>Symptom input card</w:t>
            </w:r>
          </w:p>
        </w:tc>
        <w:tc>
          <w:tcPr>
            <w:tcW w:w="3575" w:type="dxa"/>
            <w:shd w:val="clear" w:color="auto" w:fill="auto"/>
          </w:tcPr>
          <w:p w14:paraId="59130953" w14:textId="7D88F4CE" w:rsidR="009E0DA1" w:rsidRDefault="009E0DA1" w:rsidP="009E0DA1">
            <w:pPr>
              <w:rPr>
                <w:lang w:val="en-US"/>
              </w:rPr>
            </w:pPr>
            <w:r>
              <w:rPr>
                <w:lang w:val="en-US"/>
              </w:rPr>
              <w:t xml:space="preserve">Box around below inputs </w:t>
            </w:r>
          </w:p>
        </w:tc>
        <w:tc>
          <w:tcPr>
            <w:tcW w:w="3071" w:type="dxa"/>
            <w:shd w:val="clear" w:color="auto" w:fill="auto"/>
          </w:tcPr>
          <w:p w14:paraId="4A598FE4" w14:textId="77777777" w:rsidR="009E0DA1" w:rsidRPr="00F42D9C" w:rsidRDefault="009E0DA1" w:rsidP="009E0DA1">
            <w:pPr>
              <w:rPr>
                <w:lang w:val="en-US"/>
              </w:rPr>
            </w:pPr>
          </w:p>
        </w:tc>
      </w:tr>
      <w:tr w:rsidR="009E0DA1" w:rsidRPr="00F42D9C" w14:paraId="44A93B34" w14:textId="77777777" w:rsidTr="00E6369E">
        <w:trPr>
          <w:trHeight w:val="314"/>
        </w:trPr>
        <w:tc>
          <w:tcPr>
            <w:tcW w:w="2699" w:type="dxa"/>
            <w:shd w:val="clear" w:color="auto" w:fill="auto"/>
          </w:tcPr>
          <w:p w14:paraId="3C37FEC0" w14:textId="4A4EE4E2" w:rsidR="009E0DA1" w:rsidRDefault="009E0DA1" w:rsidP="009E0DA1">
            <w:pPr>
              <w:rPr>
                <w:lang w:val="en-US"/>
              </w:rPr>
            </w:pPr>
            <w:r>
              <w:rPr>
                <w:lang w:val="en-US"/>
              </w:rPr>
              <w:t>Name of Symptom Input</w:t>
            </w:r>
          </w:p>
        </w:tc>
        <w:tc>
          <w:tcPr>
            <w:tcW w:w="3575" w:type="dxa"/>
            <w:shd w:val="clear" w:color="auto" w:fill="auto"/>
          </w:tcPr>
          <w:p w14:paraId="3A1C6EA7" w14:textId="4BAD8C75" w:rsidR="009E0DA1" w:rsidRDefault="009E0DA1" w:rsidP="009E0DA1">
            <w:pPr>
              <w:rPr>
                <w:lang w:val="en-US"/>
              </w:rPr>
            </w:pPr>
            <w:r>
              <w:rPr>
                <w:lang w:val="en-US"/>
              </w:rPr>
              <w:t>‘Name of symptom’</w:t>
            </w:r>
            <w:r w:rsidR="009E6011">
              <w:rPr>
                <w:lang w:val="en-US"/>
              </w:rPr>
              <w:t xml:space="preserve"> – light grey, placeholder</w:t>
            </w:r>
          </w:p>
          <w:p w14:paraId="4B34D28F" w14:textId="264A362E" w:rsidR="009E6011" w:rsidRDefault="009E6011" w:rsidP="009E0DA1">
            <w:pPr>
              <w:rPr>
                <w:lang w:val="en-US"/>
              </w:rPr>
            </w:pPr>
            <w:r>
              <w:rPr>
                <w:lang w:val="en-US"/>
              </w:rPr>
              <w:t xml:space="preserve">Underline underneath </w:t>
            </w:r>
          </w:p>
        </w:tc>
        <w:tc>
          <w:tcPr>
            <w:tcW w:w="3071" w:type="dxa"/>
            <w:shd w:val="clear" w:color="auto" w:fill="auto"/>
          </w:tcPr>
          <w:p w14:paraId="017B3DE9" w14:textId="77777777" w:rsidR="009E6011" w:rsidRDefault="009E6011" w:rsidP="009E0DA1">
            <w:pPr>
              <w:rPr>
                <w:lang w:val="en-US"/>
              </w:rPr>
            </w:pPr>
            <w:r>
              <w:rPr>
                <w:lang w:val="en-US"/>
              </w:rPr>
              <w:t xml:space="preserve">-required </w:t>
            </w:r>
          </w:p>
          <w:p w14:paraId="6AC42711" w14:textId="77777777" w:rsidR="00F2099F" w:rsidRDefault="00F2099F" w:rsidP="009E0DA1">
            <w:pPr>
              <w:rPr>
                <w:lang w:val="en-US"/>
              </w:rPr>
            </w:pPr>
            <w:r>
              <w:rPr>
                <w:lang w:val="en-US"/>
              </w:rPr>
              <w:t>-</w:t>
            </w:r>
            <w:r w:rsidR="0047187F">
              <w:rPr>
                <w:lang w:val="en-US"/>
              </w:rPr>
              <w:t xml:space="preserve">sets </w:t>
            </w:r>
            <w:proofErr w:type="spellStart"/>
            <w:r w:rsidR="0047187F" w:rsidRPr="0047187F">
              <w:rPr>
                <w:lang w:val="en-US"/>
              </w:rPr>
              <w:t>name_of_symptom</w:t>
            </w:r>
            <w:proofErr w:type="spellEnd"/>
            <w:r w:rsidR="0047187F" w:rsidRPr="0047187F">
              <w:rPr>
                <w:lang w:val="en-US"/>
              </w:rPr>
              <w:t xml:space="preserve"> </w:t>
            </w:r>
            <w:r w:rsidR="0047187F">
              <w:rPr>
                <w:lang w:val="en-US"/>
              </w:rPr>
              <w:t xml:space="preserve">field </w:t>
            </w:r>
          </w:p>
          <w:p w14:paraId="447E8460" w14:textId="1AF2AC2E" w:rsidR="0047187F" w:rsidRPr="00F42D9C" w:rsidRDefault="0047187F" w:rsidP="009E0DA1">
            <w:pPr>
              <w:rPr>
                <w:lang w:val="en-US"/>
              </w:rPr>
            </w:pPr>
          </w:p>
        </w:tc>
      </w:tr>
      <w:tr w:rsidR="009E6011" w:rsidRPr="00F42D9C" w14:paraId="2B4DFF4D" w14:textId="77777777" w:rsidTr="00E6369E">
        <w:trPr>
          <w:trHeight w:val="314"/>
        </w:trPr>
        <w:tc>
          <w:tcPr>
            <w:tcW w:w="2699" w:type="dxa"/>
            <w:shd w:val="clear" w:color="auto" w:fill="auto"/>
          </w:tcPr>
          <w:p w14:paraId="7C710EFC" w14:textId="6D03F19D" w:rsidR="009E6011" w:rsidRDefault="0073479D" w:rsidP="009E0DA1">
            <w:pPr>
              <w:rPr>
                <w:lang w:val="en-US"/>
              </w:rPr>
            </w:pPr>
            <w:r>
              <w:rPr>
                <w:lang w:val="en-US"/>
              </w:rPr>
              <w:t>Severeness of Symptom</w:t>
            </w:r>
          </w:p>
        </w:tc>
        <w:tc>
          <w:tcPr>
            <w:tcW w:w="3575" w:type="dxa"/>
            <w:shd w:val="clear" w:color="auto" w:fill="auto"/>
          </w:tcPr>
          <w:p w14:paraId="3EB57A19" w14:textId="77777777" w:rsidR="009E6011" w:rsidRDefault="0073479D" w:rsidP="009E0DA1">
            <w:pPr>
              <w:rPr>
                <w:lang w:val="en-US"/>
              </w:rPr>
            </w:pPr>
            <w:r>
              <w:rPr>
                <w:lang w:val="en-US"/>
              </w:rPr>
              <w:t xml:space="preserve">‘Severeness of Symptom’ – black text </w:t>
            </w:r>
          </w:p>
          <w:p w14:paraId="1858CCDD" w14:textId="2F89A31D" w:rsidR="0073479D" w:rsidRDefault="00E35737" w:rsidP="009E0DA1">
            <w:pPr>
              <w:rPr>
                <w:lang w:val="en-US"/>
              </w:rPr>
            </w:pPr>
            <w:r>
              <w:rPr>
                <w:lang w:val="en-US"/>
              </w:rPr>
              <w:t>Slider underneath labeled from 0 -10</w:t>
            </w:r>
          </w:p>
        </w:tc>
        <w:tc>
          <w:tcPr>
            <w:tcW w:w="3071" w:type="dxa"/>
            <w:shd w:val="clear" w:color="auto" w:fill="auto"/>
          </w:tcPr>
          <w:p w14:paraId="21B802BE" w14:textId="0B881DE8" w:rsidR="009E6011" w:rsidRDefault="0047187F" w:rsidP="009E0DA1">
            <w:pPr>
              <w:rPr>
                <w:lang w:val="en-US"/>
              </w:rPr>
            </w:pPr>
            <w:r>
              <w:rPr>
                <w:lang w:val="en-US"/>
              </w:rPr>
              <w:t>-sets severeness field</w:t>
            </w:r>
          </w:p>
        </w:tc>
      </w:tr>
      <w:tr w:rsidR="00347737" w:rsidRPr="00F42D9C" w14:paraId="0A1FAD66" w14:textId="77777777" w:rsidTr="00E6369E">
        <w:trPr>
          <w:trHeight w:val="314"/>
        </w:trPr>
        <w:tc>
          <w:tcPr>
            <w:tcW w:w="2699" w:type="dxa"/>
            <w:shd w:val="clear" w:color="auto" w:fill="auto"/>
          </w:tcPr>
          <w:p w14:paraId="1930B020" w14:textId="28E1B789" w:rsidR="00347737" w:rsidRDefault="004430DD" w:rsidP="009E0DA1">
            <w:pPr>
              <w:rPr>
                <w:lang w:val="en-US"/>
              </w:rPr>
            </w:pPr>
            <w:r>
              <w:rPr>
                <w:lang w:val="en-US"/>
              </w:rPr>
              <w:t>Timeframe of Symptom</w:t>
            </w:r>
          </w:p>
        </w:tc>
        <w:tc>
          <w:tcPr>
            <w:tcW w:w="3575" w:type="dxa"/>
            <w:shd w:val="clear" w:color="auto" w:fill="auto"/>
          </w:tcPr>
          <w:p w14:paraId="19FF24C2" w14:textId="77777777" w:rsidR="00347737" w:rsidRDefault="004430DD" w:rsidP="009E0DA1">
            <w:pPr>
              <w:rPr>
                <w:lang w:val="en-US"/>
              </w:rPr>
            </w:pPr>
            <w:r>
              <w:rPr>
                <w:lang w:val="en-US"/>
              </w:rPr>
              <w:t xml:space="preserve">‘Timeframe of symptom’ -light grey, placeholder </w:t>
            </w:r>
          </w:p>
          <w:p w14:paraId="7BE18B1F" w14:textId="35318CC8" w:rsidR="004430DD" w:rsidRDefault="00120CAE" w:rsidP="009E0DA1">
            <w:pPr>
              <w:rPr>
                <w:lang w:val="en-US"/>
              </w:rPr>
            </w:pPr>
            <w:r>
              <w:rPr>
                <w:lang w:val="en-US"/>
              </w:rPr>
              <w:t>Underline underneath</w:t>
            </w:r>
          </w:p>
        </w:tc>
        <w:tc>
          <w:tcPr>
            <w:tcW w:w="3071" w:type="dxa"/>
            <w:shd w:val="clear" w:color="auto" w:fill="auto"/>
          </w:tcPr>
          <w:p w14:paraId="3B797557" w14:textId="77777777" w:rsidR="00347737" w:rsidRDefault="004117CA" w:rsidP="009E0DA1">
            <w:pPr>
              <w:rPr>
                <w:lang w:val="en-US"/>
              </w:rPr>
            </w:pPr>
            <w:r>
              <w:rPr>
                <w:lang w:val="en-US"/>
              </w:rPr>
              <w:t xml:space="preserve">-sets </w:t>
            </w:r>
            <w:proofErr w:type="spellStart"/>
            <w:r w:rsidR="00772A16">
              <w:rPr>
                <w:lang w:val="en-US"/>
              </w:rPr>
              <w:t>time_frame</w:t>
            </w:r>
            <w:proofErr w:type="spellEnd"/>
            <w:r w:rsidR="00772A16">
              <w:rPr>
                <w:lang w:val="en-US"/>
              </w:rPr>
              <w:t xml:space="preserve"> field</w:t>
            </w:r>
          </w:p>
          <w:p w14:paraId="16A319C1" w14:textId="64AF7DC9" w:rsidR="00772A16" w:rsidRDefault="00772A16" w:rsidP="009E0DA1">
            <w:pPr>
              <w:rPr>
                <w:lang w:val="en-US"/>
              </w:rPr>
            </w:pPr>
          </w:p>
        </w:tc>
      </w:tr>
      <w:tr w:rsidR="00347737" w:rsidRPr="00F42D9C" w14:paraId="59E0F0D0" w14:textId="77777777" w:rsidTr="00E6369E">
        <w:trPr>
          <w:trHeight w:val="314"/>
        </w:trPr>
        <w:tc>
          <w:tcPr>
            <w:tcW w:w="2699" w:type="dxa"/>
            <w:shd w:val="clear" w:color="auto" w:fill="auto"/>
          </w:tcPr>
          <w:p w14:paraId="332B3E06" w14:textId="69BD5AFB" w:rsidR="00347737" w:rsidRDefault="00120CAE" w:rsidP="009E0DA1">
            <w:pPr>
              <w:rPr>
                <w:lang w:val="en-US"/>
              </w:rPr>
            </w:pPr>
            <w:r>
              <w:rPr>
                <w:lang w:val="en-US"/>
              </w:rPr>
              <w:t>Daily Life</w:t>
            </w:r>
          </w:p>
        </w:tc>
        <w:tc>
          <w:tcPr>
            <w:tcW w:w="3575" w:type="dxa"/>
            <w:shd w:val="clear" w:color="auto" w:fill="auto"/>
          </w:tcPr>
          <w:p w14:paraId="7C13A118" w14:textId="77777777" w:rsidR="00347737" w:rsidRDefault="00693414" w:rsidP="009E0DA1">
            <w:pPr>
              <w:rPr>
                <w:lang w:val="en-US"/>
              </w:rPr>
            </w:pPr>
            <w:r>
              <w:rPr>
                <w:lang w:val="en-US"/>
              </w:rPr>
              <w:t>‘Were you able to continue with daily life?’</w:t>
            </w:r>
          </w:p>
          <w:p w14:paraId="41EA634C" w14:textId="77777777" w:rsidR="00693414" w:rsidRDefault="00693414" w:rsidP="009E0DA1">
            <w:pPr>
              <w:rPr>
                <w:lang w:val="en-US"/>
              </w:rPr>
            </w:pPr>
            <w:r>
              <w:rPr>
                <w:lang w:val="en-US"/>
              </w:rPr>
              <w:t xml:space="preserve">-‘Yes’ – box </w:t>
            </w:r>
            <w:r w:rsidR="001D4585">
              <w:rPr>
                <w:lang w:val="en-US"/>
              </w:rPr>
              <w:t>black text, grey box</w:t>
            </w:r>
          </w:p>
          <w:p w14:paraId="1CF746B2" w14:textId="61F4DB2A" w:rsidR="001D4585" w:rsidRDefault="001D4585" w:rsidP="009E0DA1">
            <w:pPr>
              <w:rPr>
                <w:lang w:val="en-US"/>
              </w:rPr>
            </w:pPr>
            <w:r>
              <w:rPr>
                <w:lang w:val="en-US"/>
              </w:rPr>
              <w:t xml:space="preserve">-‘No’ – white text, black box </w:t>
            </w:r>
          </w:p>
        </w:tc>
        <w:tc>
          <w:tcPr>
            <w:tcW w:w="3071" w:type="dxa"/>
            <w:shd w:val="clear" w:color="auto" w:fill="auto"/>
          </w:tcPr>
          <w:p w14:paraId="555FDE53" w14:textId="70D4BBF3" w:rsidR="00347737" w:rsidRDefault="00772A16" w:rsidP="009E0DA1">
            <w:pPr>
              <w:rPr>
                <w:lang w:val="en-US"/>
              </w:rPr>
            </w:pPr>
            <w:r>
              <w:rPr>
                <w:lang w:val="en-US"/>
              </w:rPr>
              <w:t xml:space="preserve">-sets </w:t>
            </w:r>
            <w:proofErr w:type="spellStart"/>
            <w:r>
              <w:rPr>
                <w:lang w:val="en-US"/>
              </w:rPr>
              <w:t>continue_on_with_life</w:t>
            </w:r>
            <w:proofErr w:type="spellEnd"/>
            <w:r>
              <w:rPr>
                <w:lang w:val="en-US"/>
              </w:rPr>
              <w:t xml:space="preserve"> field</w:t>
            </w:r>
          </w:p>
        </w:tc>
      </w:tr>
      <w:tr w:rsidR="004E095C" w:rsidRPr="00F42D9C" w14:paraId="38152E3C" w14:textId="77777777" w:rsidTr="00E6369E">
        <w:trPr>
          <w:trHeight w:val="314"/>
        </w:trPr>
        <w:tc>
          <w:tcPr>
            <w:tcW w:w="2699" w:type="dxa"/>
            <w:shd w:val="clear" w:color="auto" w:fill="auto"/>
          </w:tcPr>
          <w:p w14:paraId="77758AE9" w14:textId="753C4528" w:rsidR="004E095C" w:rsidRDefault="004E095C" w:rsidP="009E0DA1">
            <w:pPr>
              <w:rPr>
                <w:lang w:val="en-US"/>
              </w:rPr>
            </w:pPr>
            <w:r>
              <w:rPr>
                <w:lang w:val="en-US"/>
              </w:rPr>
              <w:t>Placement</w:t>
            </w:r>
          </w:p>
        </w:tc>
        <w:tc>
          <w:tcPr>
            <w:tcW w:w="3575" w:type="dxa"/>
            <w:shd w:val="clear" w:color="auto" w:fill="auto"/>
          </w:tcPr>
          <w:p w14:paraId="7D936BC8" w14:textId="77777777" w:rsidR="004E095C" w:rsidRDefault="004E095C" w:rsidP="009E0DA1">
            <w:pPr>
              <w:rPr>
                <w:lang w:val="en-US"/>
              </w:rPr>
            </w:pPr>
            <w:r>
              <w:rPr>
                <w:lang w:val="en-US"/>
              </w:rPr>
              <w:t>‘Placement of Symptom’</w:t>
            </w:r>
          </w:p>
          <w:p w14:paraId="325D789A" w14:textId="77777777" w:rsidR="004E095C" w:rsidRDefault="004E095C" w:rsidP="009E0DA1">
            <w:pPr>
              <w:rPr>
                <w:lang w:val="en-US"/>
              </w:rPr>
            </w:pPr>
            <w:r>
              <w:rPr>
                <w:lang w:val="en-US"/>
              </w:rPr>
              <w:t>-Grey text, placeholder</w:t>
            </w:r>
          </w:p>
          <w:p w14:paraId="735EFC49" w14:textId="60DB76C5" w:rsidR="004E095C" w:rsidRDefault="004E095C" w:rsidP="009E0DA1">
            <w:pPr>
              <w:rPr>
                <w:lang w:val="en-US"/>
              </w:rPr>
            </w:pPr>
            <w:r>
              <w:rPr>
                <w:lang w:val="en-US"/>
              </w:rPr>
              <w:t>-Underlined with black</w:t>
            </w:r>
          </w:p>
        </w:tc>
        <w:tc>
          <w:tcPr>
            <w:tcW w:w="3071" w:type="dxa"/>
            <w:shd w:val="clear" w:color="auto" w:fill="auto"/>
          </w:tcPr>
          <w:p w14:paraId="2105CB14" w14:textId="77777777" w:rsidR="004E095C" w:rsidRDefault="004E095C" w:rsidP="009E0DA1">
            <w:pPr>
              <w:rPr>
                <w:lang w:val="en-US"/>
              </w:rPr>
            </w:pPr>
            <w:r>
              <w:rPr>
                <w:lang w:val="en-US"/>
              </w:rPr>
              <w:t>-Input box</w:t>
            </w:r>
          </w:p>
          <w:p w14:paraId="1E016F3D" w14:textId="63133599" w:rsidR="004E095C" w:rsidRDefault="004E095C" w:rsidP="009E0DA1">
            <w:pPr>
              <w:rPr>
                <w:lang w:val="en-US"/>
              </w:rPr>
            </w:pPr>
            <w:r>
              <w:rPr>
                <w:lang w:val="en-US"/>
              </w:rPr>
              <w:t>-</w:t>
            </w:r>
            <w:r w:rsidR="00542812">
              <w:rPr>
                <w:lang w:val="en-US"/>
              </w:rPr>
              <w:t xml:space="preserve">sets </w:t>
            </w:r>
            <w:proofErr w:type="spellStart"/>
            <w:r w:rsidR="00542812">
              <w:rPr>
                <w:lang w:val="en-US"/>
              </w:rPr>
              <w:t>area_of_body</w:t>
            </w:r>
            <w:proofErr w:type="spellEnd"/>
            <w:r w:rsidR="00542812">
              <w:rPr>
                <w:lang w:val="en-US"/>
              </w:rPr>
              <w:t xml:space="preserve"> field</w:t>
            </w:r>
          </w:p>
        </w:tc>
      </w:tr>
      <w:tr w:rsidR="004E095C" w:rsidRPr="00F42D9C" w14:paraId="5D0E90EF" w14:textId="77777777" w:rsidTr="00E6369E">
        <w:trPr>
          <w:trHeight w:val="314"/>
        </w:trPr>
        <w:tc>
          <w:tcPr>
            <w:tcW w:w="2699" w:type="dxa"/>
            <w:shd w:val="clear" w:color="auto" w:fill="auto"/>
          </w:tcPr>
          <w:p w14:paraId="7753B4CB" w14:textId="467F9E2E" w:rsidR="004E095C" w:rsidRDefault="00C8391E" w:rsidP="009E0DA1">
            <w:pPr>
              <w:rPr>
                <w:lang w:val="en-US"/>
              </w:rPr>
            </w:pPr>
            <w:r>
              <w:rPr>
                <w:lang w:val="en-US"/>
              </w:rPr>
              <w:t>Notes Label</w:t>
            </w:r>
          </w:p>
        </w:tc>
        <w:tc>
          <w:tcPr>
            <w:tcW w:w="3575" w:type="dxa"/>
            <w:shd w:val="clear" w:color="auto" w:fill="auto"/>
          </w:tcPr>
          <w:p w14:paraId="51ABDA4B" w14:textId="77777777" w:rsidR="004E095C" w:rsidRDefault="00C8391E" w:rsidP="009E0DA1">
            <w:pPr>
              <w:rPr>
                <w:lang w:val="en-US"/>
              </w:rPr>
            </w:pPr>
            <w:r>
              <w:rPr>
                <w:lang w:val="en-US"/>
              </w:rPr>
              <w:t>‘Notes’</w:t>
            </w:r>
          </w:p>
          <w:p w14:paraId="614BD1D2" w14:textId="14F21E0A" w:rsidR="00C8391E" w:rsidRDefault="00C8391E" w:rsidP="009E0DA1">
            <w:pPr>
              <w:rPr>
                <w:lang w:val="en-US"/>
              </w:rPr>
            </w:pPr>
            <w:r>
              <w:rPr>
                <w:lang w:val="en-US"/>
              </w:rPr>
              <w:t>-black text</w:t>
            </w:r>
          </w:p>
        </w:tc>
        <w:tc>
          <w:tcPr>
            <w:tcW w:w="3071" w:type="dxa"/>
            <w:shd w:val="clear" w:color="auto" w:fill="auto"/>
          </w:tcPr>
          <w:p w14:paraId="34BD4BB8" w14:textId="77777777" w:rsidR="004E095C" w:rsidRDefault="004E095C" w:rsidP="009E0DA1">
            <w:pPr>
              <w:rPr>
                <w:lang w:val="en-US"/>
              </w:rPr>
            </w:pPr>
          </w:p>
        </w:tc>
      </w:tr>
      <w:tr w:rsidR="00C8391E" w:rsidRPr="00F42D9C" w14:paraId="497B1312" w14:textId="77777777" w:rsidTr="00E6369E">
        <w:trPr>
          <w:trHeight w:val="314"/>
        </w:trPr>
        <w:tc>
          <w:tcPr>
            <w:tcW w:w="2699" w:type="dxa"/>
            <w:shd w:val="clear" w:color="auto" w:fill="auto"/>
          </w:tcPr>
          <w:p w14:paraId="149D475D" w14:textId="4B224A36" w:rsidR="00C8391E" w:rsidRDefault="00C8391E" w:rsidP="009E0DA1">
            <w:pPr>
              <w:rPr>
                <w:lang w:val="en-US"/>
              </w:rPr>
            </w:pPr>
            <w:r>
              <w:rPr>
                <w:lang w:val="en-US"/>
              </w:rPr>
              <w:t>Notes Box</w:t>
            </w:r>
          </w:p>
        </w:tc>
        <w:tc>
          <w:tcPr>
            <w:tcW w:w="3575" w:type="dxa"/>
            <w:shd w:val="clear" w:color="auto" w:fill="auto"/>
          </w:tcPr>
          <w:p w14:paraId="70C76C89" w14:textId="331F1339" w:rsidR="00C8391E" w:rsidRDefault="00321B01" w:rsidP="009E0DA1">
            <w:pPr>
              <w:rPr>
                <w:lang w:val="en-US"/>
              </w:rPr>
            </w:pPr>
            <w:r>
              <w:rPr>
                <w:lang w:val="en-US"/>
              </w:rPr>
              <w:t>Black box</w:t>
            </w:r>
          </w:p>
        </w:tc>
        <w:tc>
          <w:tcPr>
            <w:tcW w:w="3071" w:type="dxa"/>
            <w:shd w:val="clear" w:color="auto" w:fill="auto"/>
          </w:tcPr>
          <w:p w14:paraId="2D9BB4FD" w14:textId="4B0A65EA" w:rsidR="00C8391E" w:rsidRDefault="00321B01" w:rsidP="009E0DA1">
            <w:pPr>
              <w:rPr>
                <w:lang w:val="en-US"/>
              </w:rPr>
            </w:pPr>
            <w:r>
              <w:rPr>
                <w:lang w:val="en-US"/>
              </w:rPr>
              <w:t xml:space="preserve">-sets </w:t>
            </w:r>
            <w:r w:rsidR="005023E1">
              <w:rPr>
                <w:lang w:val="en-US"/>
              </w:rPr>
              <w:t>notes field on the symptoms object</w:t>
            </w:r>
          </w:p>
        </w:tc>
      </w:tr>
      <w:tr w:rsidR="008D0F58" w:rsidRPr="00F42D9C" w14:paraId="50D811F4" w14:textId="77777777" w:rsidTr="00E6369E">
        <w:trPr>
          <w:trHeight w:val="314"/>
        </w:trPr>
        <w:tc>
          <w:tcPr>
            <w:tcW w:w="2699" w:type="dxa"/>
            <w:shd w:val="clear" w:color="auto" w:fill="auto"/>
          </w:tcPr>
          <w:p w14:paraId="7EE125A7" w14:textId="382E372A" w:rsidR="008D0F58" w:rsidRDefault="008D0F58" w:rsidP="009E0DA1">
            <w:pPr>
              <w:rPr>
                <w:lang w:val="en-US"/>
              </w:rPr>
            </w:pPr>
            <w:r>
              <w:rPr>
                <w:lang w:val="en-US"/>
              </w:rPr>
              <w:t>Mental Health Label</w:t>
            </w:r>
          </w:p>
        </w:tc>
        <w:tc>
          <w:tcPr>
            <w:tcW w:w="3575" w:type="dxa"/>
            <w:shd w:val="clear" w:color="auto" w:fill="auto"/>
          </w:tcPr>
          <w:p w14:paraId="0C57F8D1" w14:textId="77777777" w:rsidR="008D0F58" w:rsidRDefault="008D0F58" w:rsidP="009E0DA1">
            <w:pPr>
              <w:rPr>
                <w:lang w:val="en-US"/>
              </w:rPr>
            </w:pPr>
            <w:r>
              <w:rPr>
                <w:lang w:val="en-US"/>
              </w:rPr>
              <w:t>‘Is this symptom related to mental health?’</w:t>
            </w:r>
          </w:p>
          <w:p w14:paraId="1E6E6A16" w14:textId="2DFA6711" w:rsidR="008D0F58" w:rsidRDefault="008D0F58" w:rsidP="009E0DA1">
            <w:pPr>
              <w:rPr>
                <w:lang w:val="en-US"/>
              </w:rPr>
            </w:pPr>
            <w:r>
              <w:rPr>
                <w:lang w:val="en-US"/>
              </w:rPr>
              <w:t>-black text</w:t>
            </w:r>
          </w:p>
        </w:tc>
        <w:tc>
          <w:tcPr>
            <w:tcW w:w="3071" w:type="dxa"/>
            <w:shd w:val="clear" w:color="auto" w:fill="auto"/>
          </w:tcPr>
          <w:p w14:paraId="0CE88F8F" w14:textId="77777777" w:rsidR="008D0F58" w:rsidRDefault="008D0F58" w:rsidP="009E0DA1">
            <w:pPr>
              <w:rPr>
                <w:lang w:val="en-US"/>
              </w:rPr>
            </w:pPr>
          </w:p>
        </w:tc>
      </w:tr>
      <w:tr w:rsidR="008D0F58" w:rsidRPr="00F42D9C" w14:paraId="5DA53B36" w14:textId="77777777" w:rsidTr="00E6369E">
        <w:trPr>
          <w:trHeight w:val="314"/>
        </w:trPr>
        <w:tc>
          <w:tcPr>
            <w:tcW w:w="2699" w:type="dxa"/>
            <w:shd w:val="clear" w:color="auto" w:fill="auto"/>
          </w:tcPr>
          <w:p w14:paraId="1FD3DD41" w14:textId="6CE22FFF" w:rsidR="008D0F58" w:rsidRDefault="004F6B74" w:rsidP="009E0DA1">
            <w:pPr>
              <w:rPr>
                <w:lang w:val="en-US"/>
              </w:rPr>
            </w:pPr>
            <w:r>
              <w:rPr>
                <w:lang w:val="en-US"/>
              </w:rPr>
              <w:lastRenderedPageBreak/>
              <w:t xml:space="preserve">Mental Health choices </w:t>
            </w:r>
          </w:p>
        </w:tc>
        <w:tc>
          <w:tcPr>
            <w:tcW w:w="3575" w:type="dxa"/>
            <w:shd w:val="clear" w:color="auto" w:fill="auto"/>
          </w:tcPr>
          <w:p w14:paraId="5BF899E5" w14:textId="77777777" w:rsidR="008D0F58" w:rsidRDefault="004F6B74" w:rsidP="009E0DA1">
            <w:pPr>
              <w:rPr>
                <w:lang w:val="en-US"/>
              </w:rPr>
            </w:pPr>
            <w:r>
              <w:rPr>
                <w:lang w:val="en-US"/>
              </w:rPr>
              <w:t xml:space="preserve">‘Yes’ – Grey box black text </w:t>
            </w:r>
          </w:p>
          <w:p w14:paraId="1DDBB7D8" w14:textId="26FFD07D" w:rsidR="004F6B74" w:rsidRDefault="004F6B74" w:rsidP="009E0DA1">
            <w:pPr>
              <w:rPr>
                <w:lang w:val="en-US"/>
              </w:rPr>
            </w:pPr>
            <w:r>
              <w:rPr>
                <w:lang w:val="en-US"/>
              </w:rPr>
              <w:t>‘No’ – black box, white text</w:t>
            </w:r>
          </w:p>
        </w:tc>
        <w:tc>
          <w:tcPr>
            <w:tcW w:w="3071" w:type="dxa"/>
            <w:shd w:val="clear" w:color="auto" w:fill="auto"/>
          </w:tcPr>
          <w:p w14:paraId="112899E9" w14:textId="1298333C" w:rsidR="008D0F58" w:rsidRPr="004F6B74" w:rsidRDefault="004F6B74" w:rsidP="004F6B74">
            <w:pPr>
              <w:rPr>
                <w:lang w:val="en-US"/>
              </w:rPr>
            </w:pPr>
            <w:r>
              <w:rPr>
                <w:lang w:val="en-US"/>
              </w:rPr>
              <w:t>-sets the mental health field</w:t>
            </w:r>
          </w:p>
        </w:tc>
      </w:tr>
      <w:tr w:rsidR="00F2099F" w:rsidRPr="00F42D9C" w14:paraId="025A9AC0" w14:textId="77777777" w:rsidTr="00E6369E">
        <w:trPr>
          <w:trHeight w:val="314"/>
        </w:trPr>
        <w:tc>
          <w:tcPr>
            <w:tcW w:w="2699" w:type="dxa"/>
            <w:shd w:val="clear" w:color="auto" w:fill="auto"/>
          </w:tcPr>
          <w:p w14:paraId="713C2D40" w14:textId="64A0A776" w:rsidR="00F2099F" w:rsidRDefault="00F2099F" w:rsidP="009E0DA1">
            <w:pPr>
              <w:rPr>
                <w:lang w:val="en-US"/>
              </w:rPr>
            </w:pPr>
            <w:r>
              <w:rPr>
                <w:lang w:val="en-US"/>
              </w:rPr>
              <w:t>Symptom input card ends</w:t>
            </w:r>
          </w:p>
        </w:tc>
        <w:tc>
          <w:tcPr>
            <w:tcW w:w="3575" w:type="dxa"/>
            <w:shd w:val="clear" w:color="auto" w:fill="auto"/>
          </w:tcPr>
          <w:p w14:paraId="2CA0D5C8" w14:textId="77777777" w:rsidR="00F2099F" w:rsidRDefault="00F2099F" w:rsidP="009E0DA1">
            <w:pPr>
              <w:rPr>
                <w:lang w:val="en-US"/>
              </w:rPr>
            </w:pPr>
          </w:p>
        </w:tc>
        <w:tc>
          <w:tcPr>
            <w:tcW w:w="3071" w:type="dxa"/>
            <w:shd w:val="clear" w:color="auto" w:fill="auto"/>
          </w:tcPr>
          <w:p w14:paraId="313611EE" w14:textId="77777777" w:rsidR="00F2099F" w:rsidRDefault="00F2099F" w:rsidP="009E0DA1">
            <w:pPr>
              <w:rPr>
                <w:lang w:val="en-US"/>
              </w:rPr>
            </w:pPr>
          </w:p>
        </w:tc>
      </w:tr>
      <w:tr w:rsidR="001D4585" w:rsidRPr="00F42D9C" w14:paraId="2D799A21" w14:textId="77777777" w:rsidTr="00E6369E">
        <w:trPr>
          <w:trHeight w:val="314"/>
        </w:trPr>
        <w:tc>
          <w:tcPr>
            <w:tcW w:w="2699" w:type="dxa"/>
            <w:shd w:val="clear" w:color="auto" w:fill="auto"/>
          </w:tcPr>
          <w:p w14:paraId="20E9C1B7" w14:textId="3ADAC03C" w:rsidR="001D4585" w:rsidRDefault="00F2099F" w:rsidP="009E0DA1">
            <w:pPr>
              <w:rPr>
                <w:lang w:val="en-US"/>
              </w:rPr>
            </w:pPr>
            <w:r>
              <w:rPr>
                <w:lang w:val="en-US"/>
              </w:rPr>
              <w:t>Add another symptom</w:t>
            </w:r>
          </w:p>
        </w:tc>
        <w:tc>
          <w:tcPr>
            <w:tcW w:w="3575" w:type="dxa"/>
            <w:shd w:val="clear" w:color="auto" w:fill="auto"/>
          </w:tcPr>
          <w:p w14:paraId="5DBB15B7" w14:textId="77777777" w:rsidR="001D4585" w:rsidRDefault="00F2099F" w:rsidP="009E0DA1">
            <w:pPr>
              <w:rPr>
                <w:lang w:val="en-US"/>
              </w:rPr>
            </w:pPr>
            <w:r>
              <w:rPr>
                <w:lang w:val="en-US"/>
              </w:rPr>
              <w:t xml:space="preserve">‘Add another symptom +’ </w:t>
            </w:r>
          </w:p>
          <w:p w14:paraId="42B93F35" w14:textId="781110A4" w:rsidR="00F2099F" w:rsidRDefault="00F2099F" w:rsidP="009E0DA1">
            <w:pPr>
              <w:rPr>
                <w:lang w:val="en-US"/>
              </w:rPr>
            </w:pPr>
            <w:r>
              <w:rPr>
                <w:lang w:val="en-US"/>
              </w:rPr>
              <w:t>Black text</w:t>
            </w:r>
          </w:p>
        </w:tc>
        <w:tc>
          <w:tcPr>
            <w:tcW w:w="3071" w:type="dxa"/>
            <w:shd w:val="clear" w:color="auto" w:fill="auto"/>
          </w:tcPr>
          <w:p w14:paraId="0E5B64BE" w14:textId="77777777" w:rsidR="001D4585" w:rsidRDefault="00F2099F" w:rsidP="009E0DA1">
            <w:pPr>
              <w:rPr>
                <w:lang w:val="en-US"/>
              </w:rPr>
            </w:pPr>
            <w:r>
              <w:rPr>
                <w:lang w:val="en-US"/>
              </w:rPr>
              <w:t>-button to add another symptom to the list of symptoms</w:t>
            </w:r>
          </w:p>
          <w:p w14:paraId="57BA9F2E" w14:textId="18E4A73D" w:rsidR="00911474" w:rsidRDefault="00911474" w:rsidP="009E0DA1">
            <w:pPr>
              <w:rPr>
                <w:lang w:val="en-US"/>
              </w:rPr>
            </w:pPr>
            <w:r>
              <w:rPr>
                <w:lang w:val="en-US"/>
              </w:rPr>
              <w:t xml:space="preserve">-clears out the </w:t>
            </w:r>
            <w:r w:rsidR="004117CA">
              <w:rPr>
                <w:lang w:val="en-US"/>
              </w:rPr>
              <w:t xml:space="preserve">card </w:t>
            </w:r>
          </w:p>
        </w:tc>
      </w:tr>
      <w:tr w:rsidR="00772A16" w:rsidRPr="00F42D9C" w14:paraId="0F9101E4" w14:textId="77777777" w:rsidTr="00E6369E">
        <w:trPr>
          <w:trHeight w:val="314"/>
        </w:trPr>
        <w:tc>
          <w:tcPr>
            <w:tcW w:w="2699" w:type="dxa"/>
            <w:shd w:val="clear" w:color="auto" w:fill="auto"/>
          </w:tcPr>
          <w:p w14:paraId="5EDB3AC0" w14:textId="12703E5A" w:rsidR="00772A16" w:rsidRDefault="00772A16" w:rsidP="009E0DA1">
            <w:pPr>
              <w:rPr>
                <w:lang w:val="en-US"/>
              </w:rPr>
            </w:pPr>
            <w:r>
              <w:rPr>
                <w:lang w:val="en-US"/>
              </w:rPr>
              <w:t>Back Button</w:t>
            </w:r>
          </w:p>
        </w:tc>
        <w:tc>
          <w:tcPr>
            <w:tcW w:w="3575" w:type="dxa"/>
            <w:shd w:val="clear" w:color="auto" w:fill="auto"/>
          </w:tcPr>
          <w:p w14:paraId="785D2345" w14:textId="77777777" w:rsidR="00772A16" w:rsidRDefault="00772A16" w:rsidP="009E0DA1">
            <w:pPr>
              <w:rPr>
                <w:lang w:val="en-US"/>
              </w:rPr>
            </w:pPr>
            <w:r>
              <w:rPr>
                <w:lang w:val="en-US"/>
              </w:rPr>
              <w:t>‘Back’</w:t>
            </w:r>
          </w:p>
          <w:p w14:paraId="1B69B6C3" w14:textId="0BDD1FD3" w:rsidR="00772A16" w:rsidRDefault="00772A16" w:rsidP="009E0DA1">
            <w:pPr>
              <w:rPr>
                <w:lang w:val="en-US"/>
              </w:rPr>
            </w:pPr>
            <w:r>
              <w:rPr>
                <w:lang w:val="en-US"/>
              </w:rPr>
              <w:t>-black box, white text</w:t>
            </w:r>
          </w:p>
        </w:tc>
        <w:tc>
          <w:tcPr>
            <w:tcW w:w="3071" w:type="dxa"/>
            <w:shd w:val="clear" w:color="auto" w:fill="auto"/>
          </w:tcPr>
          <w:p w14:paraId="4195169B" w14:textId="1D8467A0" w:rsidR="00772A16" w:rsidRDefault="00772A16" w:rsidP="009E0DA1">
            <w:pPr>
              <w:rPr>
                <w:lang w:val="en-US"/>
              </w:rPr>
            </w:pPr>
            <w:r>
              <w:rPr>
                <w:lang w:val="en-US"/>
              </w:rPr>
              <w:t xml:space="preserve">-takes user to the daily log </w:t>
            </w:r>
            <w:r w:rsidR="00C30C8E">
              <w:rPr>
                <w:lang w:val="en-US"/>
              </w:rPr>
              <w:t>- levels page</w:t>
            </w:r>
          </w:p>
        </w:tc>
      </w:tr>
      <w:tr w:rsidR="00772A16" w:rsidRPr="00F42D9C" w14:paraId="212AF0C5" w14:textId="77777777" w:rsidTr="00E6369E">
        <w:trPr>
          <w:trHeight w:val="314"/>
        </w:trPr>
        <w:tc>
          <w:tcPr>
            <w:tcW w:w="2699" w:type="dxa"/>
            <w:shd w:val="clear" w:color="auto" w:fill="auto"/>
          </w:tcPr>
          <w:p w14:paraId="60991EC4" w14:textId="41E05527" w:rsidR="00772A16" w:rsidRDefault="00772A16" w:rsidP="009E0DA1">
            <w:pPr>
              <w:rPr>
                <w:lang w:val="en-US"/>
              </w:rPr>
            </w:pPr>
            <w:r>
              <w:rPr>
                <w:lang w:val="en-US"/>
              </w:rPr>
              <w:t>Next Button</w:t>
            </w:r>
          </w:p>
        </w:tc>
        <w:tc>
          <w:tcPr>
            <w:tcW w:w="3575" w:type="dxa"/>
            <w:shd w:val="clear" w:color="auto" w:fill="auto"/>
          </w:tcPr>
          <w:p w14:paraId="31322410" w14:textId="77777777" w:rsidR="00772A16" w:rsidRDefault="00772A16" w:rsidP="009E0DA1">
            <w:pPr>
              <w:rPr>
                <w:lang w:val="en-US"/>
              </w:rPr>
            </w:pPr>
            <w:r>
              <w:rPr>
                <w:lang w:val="en-US"/>
              </w:rPr>
              <w:t>‘Next’</w:t>
            </w:r>
          </w:p>
          <w:p w14:paraId="6D3E300C" w14:textId="7313C5F0" w:rsidR="00772A16" w:rsidRDefault="00772A16" w:rsidP="009E0DA1">
            <w:pPr>
              <w:rPr>
                <w:lang w:val="en-US"/>
              </w:rPr>
            </w:pPr>
            <w:r>
              <w:rPr>
                <w:lang w:val="en-US"/>
              </w:rPr>
              <w:t>-Grey button, black text</w:t>
            </w:r>
          </w:p>
        </w:tc>
        <w:tc>
          <w:tcPr>
            <w:tcW w:w="3071" w:type="dxa"/>
            <w:shd w:val="clear" w:color="auto" w:fill="auto"/>
          </w:tcPr>
          <w:p w14:paraId="05C63D51" w14:textId="76BD864A" w:rsidR="00772A16" w:rsidRDefault="00772A16" w:rsidP="009E0DA1">
            <w:pPr>
              <w:rPr>
                <w:lang w:val="en-US"/>
              </w:rPr>
            </w:pPr>
            <w:r>
              <w:rPr>
                <w:lang w:val="en-US"/>
              </w:rPr>
              <w:t>-takes user to the daily log-</w:t>
            </w:r>
            <w:r w:rsidR="00C30C8E">
              <w:rPr>
                <w:lang w:val="en-US"/>
              </w:rPr>
              <w:t xml:space="preserve"> medications page</w:t>
            </w:r>
          </w:p>
        </w:tc>
      </w:tr>
      <w:tr w:rsidR="009E0DA1" w:rsidRPr="00F42D9C" w14:paraId="0EEBA4FC" w14:textId="77777777" w:rsidTr="007B60AA">
        <w:trPr>
          <w:trHeight w:val="314"/>
        </w:trPr>
        <w:tc>
          <w:tcPr>
            <w:tcW w:w="2699" w:type="dxa"/>
            <w:shd w:val="clear" w:color="auto" w:fill="D0CECE" w:themeFill="background2" w:themeFillShade="E6"/>
          </w:tcPr>
          <w:p w14:paraId="68C26C60" w14:textId="6CF791F0" w:rsidR="009E0DA1" w:rsidRDefault="009E0DA1" w:rsidP="009E0DA1">
            <w:pPr>
              <w:rPr>
                <w:lang w:val="en-US"/>
              </w:rPr>
            </w:pPr>
            <w:r>
              <w:rPr>
                <w:lang w:val="en-US"/>
              </w:rPr>
              <w:t>Bottom Banner</w:t>
            </w:r>
          </w:p>
        </w:tc>
        <w:tc>
          <w:tcPr>
            <w:tcW w:w="3575" w:type="dxa"/>
            <w:shd w:val="clear" w:color="auto" w:fill="D0CECE" w:themeFill="background2" w:themeFillShade="E6"/>
          </w:tcPr>
          <w:p w14:paraId="05C498A3" w14:textId="77777777" w:rsidR="009E0DA1" w:rsidRDefault="009E0DA1" w:rsidP="009E0DA1">
            <w:pPr>
              <w:rPr>
                <w:lang w:val="en-US"/>
              </w:rPr>
            </w:pPr>
          </w:p>
        </w:tc>
        <w:tc>
          <w:tcPr>
            <w:tcW w:w="3071" w:type="dxa"/>
            <w:shd w:val="clear" w:color="auto" w:fill="D0CECE" w:themeFill="background2" w:themeFillShade="E6"/>
          </w:tcPr>
          <w:p w14:paraId="70A69B9F" w14:textId="77777777" w:rsidR="009E0DA1" w:rsidRPr="00F42D9C" w:rsidRDefault="009E0DA1" w:rsidP="009E0DA1">
            <w:pPr>
              <w:rPr>
                <w:lang w:val="en-US"/>
              </w:rPr>
            </w:pPr>
          </w:p>
          <w:p w14:paraId="62205F0F" w14:textId="77777777" w:rsidR="009E0DA1" w:rsidRPr="00F42D9C" w:rsidRDefault="009E0DA1" w:rsidP="009E0DA1">
            <w:pPr>
              <w:rPr>
                <w:lang w:val="en-US"/>
              </w:rPr>
            </w:pPr>
          </w:p>
        </w:tc>
      </w:tr>
      <w:tr w:rsidR="009E0DA1" w:rsidRPr="00F42D9C" w14:paraId="79244028" w14:textId="77777777" w:rsidTr="00B11657">
        <w:trPr>
          <w:trHeight w:val="314"/>
        </w:trPr>
        <w:tc>
          <w:tcPr>
            <w:tcW w:w="2699" w:type="dxa"/>
            <w:shd w:val="clear" w:color="auto" w:fill="AEAAAA" w:themeFill="background2" w:themeFillShade="BF"/>
          </w:tcPr>
          <w:p w14:paraId="5BA3DF71" w14:textId="1BE0376E" w:rsidR="009E0DA1" w:rsidRPr="00C92181" w:rsidRDefault="00772A16" w:rsidP="009E0DA1">
            <w:pPr>
              <w:rPr>
                <w:b/>
                <w:bCs/>
                <w:lang w:val="en-US"/>
              </w:rPr>
            </w:pPr>
            <w:r>
              <w:rPr>
                <w:b/>
                <w:bCs/>
                <w:lang w:val="en-US"/>
              </w:rPr>
              <w:t xml:space="preserve">Daily Log </w:t>
            </w:r>
            <w:r w:rsidR="00FA1490">
              <w:rPr>
                <w:b/>
                <w:bCs/>
                <w:lang w:val="en-US"/>
              </w:rPr>
              <w:t>Medications Page</w:t>
            </w:r>
          </w:p>
        </w:tc>
        <w:tc>
          <w:tcPr>
            <w:tcW w:w="3575" w:type="dxa"/>
            <w:shd w:val="clear" w:color="auto" w:fill="AEAAAA" w:themeFill="background2" w:themeFillShade="BF"/>
          </w:tcPr>
          <w:p w14:paraId="38BFD75B" w14:textId="77777777" w:rsidR="009E0DA1" w:rsidRDefault="009E0DA1" w:rsidP="009E0DA1">
            <w:pPr>
              <w:rPr>
                <w:lang w:val="en-US"/>
              </w:rPr>
            </w:pPr>
          </w:p>
        </w:tc>
        <w:tc>
          <w:tcPr>
            <w:tcW w:w="3071" w:type="dxa"/>
            <w:shd w:val="clear" w:color="auto" w:fill="AEAAAA" w:themeFill="background2" w:themeFillShade="BF"/>
          </w:tcPr>
          <w:p w14:paraId="32B587B7" w14:textId="77777777" w:rsidR="009E0DA1" w:rsidRPr="00F42D9C" w:rsidRDefault="009E0DA1" w:rsidP="009E0DA1">
            <w:pPr>
              <w:rPr>
                <w:lang w:val="en-US"/>
              </w:rPr>
            </w:pPr>
          </w:p>
        </w:tc>
      </w:tr>
      <w:tr w:rsidR="00772A16" w:rsidRPr="00F42D9C" w14:paraId="7588566F" w14:textId="77777777" w:rsidTr="00B11657">
        <w:trPr>
          <w:trHeight w:val="314"/>
        </w:trPr>
        <w:tc>
          <w:tcPr>
            <w:tcW w:w="2699" w:type="dxa"/>
            <w:shd w:val="clear" w:color="auto" w:fill="auto"/>
          </w:tcPr>
          <w:p w14:paraId="7EBE4613" w14:textId="7C1E4FCF" w:rsidR="00772A16" w:rsidRPr="00E05483" w:rsidRDefault="00772A16" w:rsidP="00772A16">
            <w:pPr>
              <w:rPr>
                <w:lang w:val="en-US"/>
              </w:rPr>
            </w:pPr>
            <w:r>
              <w:rPr>
                <w:lang w:val="en-US"/>
              </w:rPr>
              <w:t xml:space="preserve">Title </w:t>
            </w:r>
          </w:p>
        </w:tc>
        <w:tc>
          <w:tcPr>
            <w:tcW w:w="3575" w:type="dxa"/>
            <w:shd w:val="clear" w:color="auto" w:fill="auto"/>
          </w:tcPr>
          <w:p w14:paraId="6493375E" w14:textId="487B5337" w:rsidR="00772A16" w:rsidRDefault="00772A16" w:rsidP="00772A16">
            <w:pPr>
              <w:rPr>
                <w:lang w:val="en-US"/>
              </w:rPr>
            </w:pPr>
            <w:r>
              <w:rPr>
                <w:lang w:val="en-US"/>
              </w:rPr>
              <w:t>Chronically Tracking (centered)</w:t>
            </w:r>
          </w:p>
        </w:tc>
        <w:tc>
          <w:tcPr>
            <w:tcW w:w="3071" w:type="dxa"/>
            <w:shd w:val="clear" w:color="auto" w:fill="auto"/>
          </w:tcPr>
          <w:p w14:paraId="275B52E8" w14:textId="261FA3DE" w:rsidR="00772A16" w:rsidRPr="00F42D9C" w:rsidRDefault="00772A16" w:rsidP="00772A16">
            <w:pPr>
              <w:rPr>
                <w:lang w:val="en-US"/>
              </w:rPr>
            </w:pPr>
          </w:p>
        </w:tc>
      </w:tr>
      <w:tr w:rsidR="00772A16" w:rsidRPr="00F42D9C" w14:paraId="4585D001" w14:textId="77777777" w:rsidTr="00B11657">
        <w:trPr>
          <w:trHeight w:val="314"/>
        </w:trPr>
        <w:tc>
          <w:tcPr>
            <w:tcW w:w="2699" w:type="dxa"/>
            <w:shd w:val="clear" w:color="auto" w:fill="auto"/>
          </w:tcPr>
          <w:p w14:paraId="0A68DD75" w14:textId="76AB20D4" w:rsidR="00772A16" w:rsidRDefault="00772A16" w:rsidP="00772A16">
            <w:pPr>
              <w:rPr>
                <w:lang w:val="en-US"/>
              </w:rPr>
            </w:pPr>
            <w:r>
              <w:rPr>
                <w:lang w:val="en-US"/>
              </w:rPr>
              <w:t>Title Banner</w:t>
            </w:r>
          </w:p>
        </w:tc>
        <w:tc>
          <w:tcPr>
            <w:tcW w:w="3575" w:type="dxa"/>
            <w:shd w:val="clear" w:color="auto" w:fill="auto"/>
          </w:tcPr>
          <w:p w14:paraId="6E684C17" w14:textId="7F3D2D92" w:rsidR="00772A16" w:rsidRDefault="00772A16" w:rsidP="00772A16">
            <w:pPr>
              <w:rPr>
                <w:lang w:val="en-US"/>
              </w:rPr>
            </w:pPr>
            <w:r>
              <w:rPr>
                <w:lang w:val="en-US"/>
              </w:rPr>
              <w:t>Daily Log – grey banner</w:t>
            </w:r>
          </w:p>
        </w:tc>
        <w:tc>
          <w:tcPr>
            <w:tcW w:w="3071" w:type="dxa"/>
            <w:shd w:val="clear" w:color="auto" w:fill="auto"/>
          </w:tcPr>
          <w:p w14:paraId="323C11DB" w14:textId="26DE41B5" w:rsidR="00772A16" w:rsidRDefault="00772A16" w:rsidP="00772A16">
            <w:pPr>
              <w:rPr>
                <w:lang w:val="en-US"/>
              </w:rPr>
            </w:pPr>
          </w:p>
        </w:tc>
      </w:tr>
      <w:tr w:rsidR="00772A16" w:rsidRPr="00F42D9C" w14:paraId="53C6EDFD" w14:textId="77777777" w:rsidTr="00B11657">
        <w:trPr>
          <w:trHeight w:val="314"/>
        </w:trPr>
        <w:tc>
          <w:tcPr>
            <w:tcW w:w="2699" w:type="dxa"/>
            <w:shd w:val="clear" w:color="auto" w:fill="auto"/>
          </w:tcPr>
          <w:p w14:paraId="3989A136" w14:textId="49E1BD67" w:rsidR="00772A16" w:rsidRDefault="00772A16" w:rsidP="00772A16">
            <w:pPr>
              <w:rPr>
                <w:lang w:val="en-US"/>
              </w:rPr>
            </w:pPr>
            <w:r>
              <w:rPr>
                <w:lang w:val="en-US"/>
              </w:rPr>
              <w:t>Progress Tracker</w:t>
            </w:r>
          </w:p>
        </w:tc>
        <w:tc>
          <w:tcPr>
            <w:tcW w:w="3575" w:type="dxa"/>
            <w:shd w:val="clear" w:color="auto" w:fill="auto"/>
          </w:tcPr>
          <w:p w14:paraId="75890EE1" w14:textId="21E4ED5A" w:rsidR="00772A16" w:rsidRDefault="00213089" w:rsidP="00772A16">
            <w:pPr>
              <w:rPr>
                <w:lang w:val="en-US"/>
              </w:rPr>
            </w:pPr>
            <w:r>
              <w:rPr>
                <w:lang w:val="en-US"/>
              </w:rPr>
              <w:t>2</w:t>
            </w:r>
            <w:r w:rsidRPr="00213089">
              <w:rPr>
                <w:vertAlign w:val="superscript"/>
                <w:lang w:val="en-US"/>
              </w:rPr>
              <w:t>nd</w:t>
            </w:r>
            <w:r>
              <w:rPr>
                <w:lang w:val="en-US"/>
              </w:rPr>
              <w:t xml:space="preserve"> </w:t>
            </w:r>
            <w:r w:rsidR="00772A16">
              <w:rPr>
                <w:lang w:val="en-US"/>
              </w:rPr>
              <w:t xml:space="preserve">circle filled in – </w:t>
            </w:r>
            <w:r w:rsidR="0026294A">
              <w:rPr>
                <w:lang w:val="en-US"/>
              </w:rPr>
              <w:t>4</w:t>
            </w:r>
            <w:r w:rsidR="00772A16">
              <w:rPr>
                <w:lang w:val="en-US"/>
              </w:rPr>
              <w:t xml:space="preserve"> circles for progress tracker </w:t>
            </w:r>
          </w:p>
        </w:tc>
        <w:tc>
          <w:tcPr>
            <w:tcW w:w="3071" w:type="dxa"/>
            <w:shd w:val="clear" w:color="auto" w:fill="auto"/>
          </w:tcPr>
          <w:p w14:paraId="260CCAA5" w14:textId="378B903A" w:rsidR="00772A16" w:rsidRDefault="00772A16" w:rsidP="00772A16">
            <w:pPr>
              <w:rPr>
                <w:lang w:val="en-US"/>
              </w:rPr>
            </w:pPr>
          </w:p>
        </w:tc>
      </w:tr>
      <w:tr w:rsidR="009E0DA1" w:rsidRPr="00F42D9C" w14:paraId="757130E3" w14:textId="77777777" w:rsidTr="00B11657">
        <w:trPr>
          <w:trHeight w:val="314"/>
        </w:trPr>
        <w:tc>
          <w:tcPr>
            <w:tcW w:w="2699" w:type="dxa"/>
            <w:shd w:val="clear" w:color="auto" w:fill="auto"/>
          </w:tcPr>
          <w:p w14:paraId="11A4D8C8" w14:textId="027C63A1" w:rsidR="009E0DA1" w:rsidRDefault="00687826" w:rsidP="009E0DA1">
            <w:pPr>
              <w:rPr>
                <w:lang w:val="en-US"/>
              </w:rPr>
            </w:pPr>
            <w:r>
              <w:rPr>
                <w:lang w:val="en-US"/>
              </w:rPr>
              <w:t>Medications input card</w:t>
            </w:r>
          </w:p>
        </w:tc>
        <w:tc>
          <w:tcPr>
            <w:tcW w:w="3575" w:type="dxa"/>
            <w:shd w:val="clear" w:color="auto" w:fill="auto"/>
          </w:tcPr>
          <w:p w14:paraId="05EBB36C" w14:textId="43E816AE" w:rsidR="009E0DA1" w:rsidRDefault="00A242C7" w:rsidP="009E0DA1">
            <w:pPr>
              <w:rPr>
                <w:lang w:val="en-US"/>
              </w:rPr>
            </w:pPr>
            <w:r>
              <w:rPr>
                <w:lang w:val="en-US"/>
              </w:rPr>
              <w:t>Box around the below fields</w:t>
            </w:r>
          </w:p>
        </w:tc>
        <w:tc>
          <w:tcPr>
            <w:tcW w:w="3071" w:type="dxa"/>
            <w:shd w:val="clear" w:color="auto" w:fill="auto"/>
          </w:tcPr>
          <w:p w14:paraId="3E4EF09B" w14:textId="22D1E1B7" w:rsidR="009E0DA1" w:rsidRDefault="009E0DA1" w:rsidP="009E0DA1">
            <w:pPr>
              <w:rPr>
                <w:lang w:val="en-US"/>
              </w:rPr>
            </w:pPr>
          </w:p>
        </w:tc>
      </w:tr>
      <w:tr w:rsidR="00687826" w:rsidRPr="00F42D9C" w14:paraId="69349F58" w14:textId="77777777" w:rsidTr="00B11657">
        <w:trPr>
          <w:trHeight w:val="314"/>
        </w:trPr>
        <w:tc>
          <w:tcPr>
            <w:tcW w:w="2699" w:type="dxa"/>
            <w:shd w:val="clear" w:color="auto" w:fill="auto"/>
          </w:tcPr>
          <w:p w14:paraId="0925393B" w14:textId="79F105B2" w:rsidR="00687826" w:rsidRDefault="00A242C7" w:rsidP="009E0DA1">
            <w:pPr>
              <w:rPr>
                <w:lang w:val="en-US"/>
              </w:rPr>
            </w:pPr>
            <w:r>
              <w:rPr>
                <w:lang w:val="en-US"/>
              </w:rPr>
              <w:t>Name of medication input</w:t>
            </w:r>
          </w:p>
        </w:tc>
        <w:tc>
          <w:tcPr>
            <w:tcW w:w="3575" w:type="dxa"/>
            <w:shd w:val="clear" w:color="auto" w:fill="auto"/>
          </w:tcPr>
          <w:p w14:paraId="1E1EE18A" w14:textId="77777777" w:rsidR="00687826" w:rsidRDefault="00A242C7" w:rsidP="009E0DA1">
            <w:pPr>
              <w:rPr>
                <w:lang w:val="en-US"/>
              </w:rPr>
            </w:pPr>
            <w:r>
              <w:rPr>
                <w:lang w:val="en-US"/>
              </w:rPr>
              <w:t>‘Name of medication’</w:t>
            </w:r>
          </w:p>
          <w:p w14:paraId="7AF5E34A" w14:textId="77777777" w:rsidR="00A242C7" w:rsidRDefault="00A242C7" w:rsidP="009E0DA1">
            <w:pPr>
              <w:rPr>
                <w:lang w:val="en-US"/>
              </w:rPr>
            </w:pPr>
            <w:r>
              <w:rPr>
                <w:lang w:val="en-US"/>
              </w:rPr>
              <w:t>-grey text, placeholder</w:t>
            </w:r>
          </w:p>
          <w:p w14:paraId="74114B4C" w14:textId="718FFCE5" w:rsidR="00A242C7" w:rsidRDefault="00A242C7" w:rsidP="009E0DA1">
            <w:pPr>
              <w:rPr>
                <w:lang w:val="en-US"/>
              </w:rPr>
            </w:pPr>
            <w:r>
              <w:rPr>
                <w:lang w:val="en-US"/>
              </w:rPr>
              <w:t>-black underline</w:t>
            </w:r>
          </w:p>
        </w:tc>
        <w:tc>
          <w:tcPr>
            <w:tcW w:w="3071" w:type="dxa"/>
            <w:shd w:val="clear" w:color="auto" w:fill="auto"/>
          </w:tcPr>
          <w:p w14:paraId="56828BA8" w14:textId="40918C2B" w:rsidR="00687826" w:rsidRDefault="00A242C7" w:rsidP="009E0DA1">
            <w:pPr>
              <w:rPr>
                <w:lang w:val="en-US"/>
              </w:rPr>
            </w:pPr>
            <w:r>
              <w:rPr>
                <w:lang w:val="en-US"/>
              </w:rPr>
              <w:t xml:space="preserve">-sets the </w:t>
            </w:r>
            <w:proofErr w:type="spellStart"/>
            <w:r w:rsidR="000A7FEE">
              <w:rPr>
                <w:lang w:val="en-US"/>
              </w:rPr>
              <w:t>medication_name</w:t>
            </w:r>
            <w:proofErr w:type="spellEnd"/>
            <w:r w:rsidR="000A7FEE">
              <w:rPr>
                <w:lang w:val="en-US"/>
              </w:rPr>
              <w:t xml:space="preserve"> field</w:t>
            </w:r>
          </w:p>
        </w:tc>
      </w:tr>
      <w:tr w:rsidR="00687826" w:rsidRPr="00F42D9C" w14:paraId="45F149C8" w14:textId="77777777" w:rsidTr="00B11657">
        <w:trPr>
          <w:trHeight w:val="314"/>
        </w:trPr>
        <w:tc>
          <w:tcPr>
            <w:tcW w:w="2699" w:type="dxa"/>
            <w:shd w:val="clear" w:color="auto" w:fill="auto"/>
          </w:tcPr>
          <w:p w14:paraId="1FE26863" w14:textId="25DA6C68" w:rsidR="00687826" w:rsidRDefault="000A7FEE" w:rsidP="009E0DA1">
            <w:pPr>
              <w:rPr>
                <w:lang w:val="en-US"/>
              </w:rPr>
            </w:pPr>
            <w:r>
              <w:rPr>
                <w:lang w:val="en-US"/>
              </w:rPr>
              <w:t>Time input</w:t>
            </w:r>
          </w:p>
        </w:tc>
        <w:tc>
          <w:tcPr>
            <w:tcW w:w="3575" w:type="dxa"/>
            <w:shd w:val="clear" w:color="auto" w:fill="auto"/>
          </w:tcPr>
          <w:p w14:paraId="0329F3EB" w14:textId="77777777" w:rsidR="00687826" w:rsidRDefault="000A7FEE" w:rsidP="009E0DA1">
            <w:pPr>
              <w:rPr>
                <w:lang w:val="en-US"/>
              </w:rPr>
            </w:pPr>
            <w:r>
              <w:rPr>
                <w:lang w:val="en-US"/>
              </w:rPr>
              <w:t xml:space="preserve">‘Time medication taken’ </w:t>
            </w:r>
          </w:p>
          <w:p w14:paraId="1DB038C2" w14:textId="77777777" w:rsidR="000A7FEE" w:rsidRDefault="000A7FEE" w:rsidP="009E0DA1">
            <w:pPr>
              <w:rPr>
                <w:lang w:val="en-US"/>
              </w:rPr>
            </w:pPr>
            <w:r>
              <w:rPr>
                <w:lang w:val="en-US"/>
              </w:rPr>
              <w:t xml:space="preserve">-grey text, placeholder </w:t>
            </w:r>
          </w:p>
          <w:p w14:paraId="4BCB673F" w14:textId="57CE9F3D" w:rsidR="000A7FEE" w:rsidRDefault="000A7FEE" w:rsidP="009E0DA1">
            <w:pPr>
              <w:rPr>
                <w:lang w:val="en-US"/>
              </w:rPr>
            </w:pPr>
            <w:r>
              <w:rPr>
                <w:lang w:val="en-US"/>
              </w:rPr>
              <w:t>-black underline</w:t>
            </w:r>
          </w:p>
        </w:tc>
        <w:tc>
          <w:tcPr>
            <w:tcW w:w="3071" w:type="dxa"/>
            <w:shd w:val="clear" w:color="auto" w:fill="auto"/>
          </w:tcPr>
          <w:p w14:paraId="5544A816" w14:textId="5D763432" w:rsidR="00687826" w:rsidRDefault="000A7FEE" w:rsidP="009E0DA1">
            <w:pPr>
              <w:rPr>
                <w:lang w:val="en-US"/>
              </w:rPr>
            </w:pPr>
            <w:r>
              <w:rPr>
                <w:lang w:val="en-US"/>
              </w:rPr>
              <w:t xml:space="preserve">-sets the </w:t>
            </w:r>
            <w:proofErr w:type="spellStart"/>
            <w:r w:rsidR="0067524B">
              <w:rPr>
                <w:lang w:val="en-US"/>
              </w:rPr>
              <w:t>time_taken</w:t>
            </w:r>
            <w:proofErr w:type="spellEnd"/>
            <w:r w:rsidR="0067524B">
              <w:rPr>
                <w:lang w:val="en-US"/>
              </w:rPr>
              <w:t xml:space="preserve"> field</w:t>
            </w:r>
          </w:p>
        </w:tc>
      </w:tr>
      <w:tr w:rsidR="0067524B" w:rsidRPr="00F42D9C" w14:paraId="2F2510E1" w14:textId="77777777" w:rsidTr="00B11657">
        <w:trPr>
          <w:trHeight w:val="314"/>
        </w:trPr>
        <w:tc>
          <w:tcPr>
            <w:tcW w:w="2699" w:type="dxa"/>
            <w:shd w:val="clear" w:color="auto" w:fill="auto"/>
          </w:tcPr>
          <w:p w14:paraId="0FC0BCB6" w14:textId="180FAC7F" w:rsidR="0067524B" w:rsidRDefault="0067524B" w:rsidP="009E0DA1">
            <w:pPr>
              <w:rPr>
                <w:lang w:val="en-US"/>
              </w:rPr>
            </w:pPr>
            <w:r>
              <w:rPr>
                <w:lang w:val="en-US"/>
              </w:rPr>
              <w:t>Dosage input</w:t>
            </w:r>
          </w:p>
        </w:tc>
        <w:tc>
          <w:tcPr>
            <w:tcW w:w="3575" w:type="dxa"/>
            <w:shd w:val="clear" w:color="auto" w:fill="auto"/>
          </w:tcPr>
          <w:p w14:paraId="4F7B01C4" w14:textId="77777777" w:rsidR="0067524B" w:rsidRDefault="0067524B" w:rsidP="009E0DA1">
            <w:pPr>
              <w:rPr>
                <w:lang w:val="en-US"/>
              </w:rPr>
            </w:pPr>
            <w:r>
              <w:rPr>
                <w:lang w:val="en-US"/>
              </w:rPr>
              <w:t>‘</w:t>
            </w:r>
            <w:r w:rsidR="00831494">
              <w:rPr>
                <w:lang w:val="en-US"/>
              </w:rPr>
              <w:t>Dosage’</w:t>
            </w:r>
          </w:p>
          <w:p w14:paraId="40242328" w14:textId="77777777" w:rsidR="00831494" w:rsidRDefault="00831494" w:rsidP="009E0DA1">
            <w:pPr>
              <w:rPr>
                <w:lang w:val="en-US"/>
              </w:rPr>
            </w:pPr>
            <w:r>
              <w:rPr>
                <w:lang w:val="en-US"/>
              </w:rPr>
              <w:t>-grey text, placeholder</w:t>
            </w:r>
          </w:p>
          <w:p w14:paraId="70145660" w14:textId="233963DF" w:rsidR="00831494" w:rsidRDefault="00831494" w:rsidP="009E0DA1">
            <w:pPr>
              <w:rPr>
                <w:lang w:val="en-US"/>
              </w:rPr>
            </w:pPr>
            <w:r>
              <w:rPr>
                <w:lang w:val="en-US"/>
              </w:rPr>
              <w:t>-black underline</w:t>
            </w:r>
          </w:p>
        </w:tc>
        <w:tc>
          <w:tcPr>
            <w:tcW w:w="3071" w:type="dxa"/>
            <w:shd w:val="clear" w:color="auto" w:fill="auto"/>
          </w:tcPr>
          <w:p w14:paraId="57428CEC" w14:textId="16DDCC15" w:rsidR="0067524B" w:rsidRDefault="00831494" w:rsidP="009E0DA1">
            <w:pPr>
              <w:rPr>
                <w:lang w:val="en-US"/>
              </w:rPr>
            </w:pPr>
            <w:r>
              <w:rPr>
                <w:lang w:val="en-US"/>
              </w:rPr>
              <w:t>-sets the dosage field</w:t>
            </w:r>
          </w:p>
        </w:tc>
      </w:tr>
      <w:tr w:rsidR="002B4F6A" w:rsidRPr="00F42D9C" w14:paraId="7D0E9B37" w14:textId="77777777" w:rsidTr="00B11657">
        <w:trPr>
          <w:trHeight w:val="314"/>
        </w:trPr>
        <w:tc>
          <w:tcPr>
            <w:tcW w:w="2699" w:type="dxa"/>
            <w:shd w:val="clear" w:color="auto" w:fill="auto"/>
          </w:tcPr>
          <w:p w14:paraId="269E2679" w14:textId="0EBF846C" w:rsidR="002B4F6A" w:rsidRDefault="002B4F6A" w:rsidP="009E0DA1">
            <w:pPr>
              <w:rPr>
                <w:lang w:val="en-US"/>
              </w:rPr>
            </w:pPr>
            <w:r>
              <w:rPr>
                <w:lang w:val="en-US"/>
              </w:rPr>
              <w:t>Medications input card end</w:t>
            </w:r>
          </w:p>
        </w:tc>
        <w:tc>
          <w:tcPr>
            <w:tcW w:w="3575" w:type="dxa"/>
            <w:shd w:val="clear" w:color="auto" w:fill="auto"/>
          </w:tcPr>
          <w:p w14:paraId="1C36C7A0" w14:textId="77777777" w:rsidR="002B4F6A" w:rsidRDefault="002B4F6A" w:rsidP="009E0DA1">
            <w:pPr>
              <w:rPr>
                <w:lang w:val="en-US"/>
              </w:rPr>
            </w:pPr>
          </w:p>
        </w:tc>
        <w:tc>
          <w:tcPr>
            <w:tcW w:w="3071" w:type="dxa"/>
            <w:shd w:val="clear" w:color="auto" w:fill="auto"/>
          </w:tcPr>
          <w:p w14:paraId="7C950C87" w14:textId="77777777" w:rsidR="002B4F6A" w:rsidRDefault="002B4F6A" w:rsidP="009E0DA1">
            <w:pPr>
              <w:rPr>
                <w:lang w:val="en-US"/>
              </w:rPr>
            </w:pPr>
          </w:p>
        </w:tc>
      </w:tr>
      <w:tr w:rsidR="00B713C7" w:rsidRPr="00F42D9C" w14:paraId="133F9C17" w14:textId="77777777" w:rsidTr="00B11657">
        <w:trPr>
          <w:trHeight w:val="314"/>
        </w:trPr>
        <w:tc>
          <w:tcPr>
            <w:tcW w:w="2699" w:type="dxa"/>
            <w:shd w:val="clear" w:color="auto" w:fill="auto"/>
          </w:tcPr>
          <w:p w14:paraId="3B9FB745" w14:textId="4897C1CD" w:rsidR="00B713C7" w:rsidRDefault="00DE1AAE" w:rsidP="009E0DA1">
            <w:pPr>
              <w:rPr>
                <w:lang w:val="en-US"/>
              </w:rPr>
            </w:pPr>
            <w:r>
              <w:rPr>
                <w:lang w:val="en-US"/>
              </w:rPr>
              <w:t>Add another</w:t>
            </w:r>
          </w:p>
        </w:tc>
        <w:tc>
          <w:tcPr>
            <w:tcW w:w="3575" w:type="dxa"/>
            <w:shd w:val="clear" w:color="auto" w:fill="auto"/>
          </w:tcPr>
          <w:p w14:paraId="1FA05650" w14:textId="77777777" w:rsidR="00B713C7" w:rsidRDefault="00DE1AAE" w:rsidP="009E0DA1">
            <w:pPr>
              <w:rPr>
                <w:lang w:val="en-US"/>
              </w:rPr>
            </w:pPr>
            <w:r>
              <w:rPr>
                <w:lang w:val="en-US"/>
              </w:rPr>
              <w:t xml:space="preserve">‘Add another medication +’ </w:t>
            </w:r>
          </w:p>
          <w:p w14:paraId="66DFBC3A" w14:textId="77777777" w:rsidR="00DE1AAE" w:rsidRDefault="00DE1AAE" w:rsidP="009E0DA1">
            <w:pPr>
              <w:rPr>
                <w:lang w:val="en-US"/>
              </w:rPr>
            </w:pPr>
            <w:r>
              <w:rPr>
                <w:lang w:val="en-US"/>
              </w:rPr>
              <w:t>-black text</w:t>
            </w:r>
          </w:p>
          <w:p w14:paraId="7946A66F" w14:textId="65B56FB3" w:rsidR="00DE1AAE" w:rsidRDefault="001F3F39" w:rsidP="009E0DA1">
            <w:pPr>
              <w:rPr>
                <w:lang w:val="en-US"/>
              </w:rPr>
            </w:pPr>
            <w:r>
              <w:rPr>
                <w:lang w:val="en-US"/>
              </w:rPr>
              <w:t>-</w:t>
            </w:r>
            <w:r w:rsidR="0068287F">
              <w:rPr>
                <w:lang w:val="en-US"/>
              </w:rPr>
              <w:t>button</w:t>
            </w:r>
          </w:p>
        </w:tc>
        <w:tc>
          <w:tcPr>
            <w:tcW w:w="3071" w:type="dxa"/>
            <w:shd w:val="clear" w:color="auto" w:fill="auto"/>
          </w:tcPr>
          <w:p w14:paraId="266BDE65" w14:textId="4E53B9D4" w:rsidR="00B713C7" w:rsidRDefault="0068287F" w:rsidP="009E0DA1">
            <w:pPr>
              <w:rPr>
                <w:lang w:val="en-US"/>
              </w:rPr>
            </w:pPr>
            <w:r>
              <w:rPr>
                <w:lang w:val="en-US"/>
              </w:rPr>
              <w:t>-</w:t>
            </w:r>
            <w:r w:rsidR="002B4F6A">
              <w:rPr>
                <w:lang w:val="en-US"/>
              </w:rPr>
              <w:t>clears out the medications input card</w:t>
            </w:r>
          </w:p>
        </w:tc>
      </w:tr>
      <w:tr w:rsidR="00B713C7" w:rsidRPr="00F42D9C" w14:paraId="5973EFB4" w14:textId="77777777" w:rsidTr="00B11657">
        <w:trPr>
          <w:trHeight w:val="314"/>
        </w:trPr>
        <w:tc>
          <w:tcPr>
            <w:tcW w:w="2699" w:type="dxa"/>
            <w:shd w:val="clear" w:color="auto" w:fill="auto"/>
          </w:tcPr>
          <w:p w14:paraId="36E78C23" w14:textId="1D8BC106" w:rsidR="00B713C7" w:rsidRDefault="000A3847" w:rsidP="009E0DA1">
            <w:pPr>
              <w:rPr>
                <w:lang w:val="en-US"/>
              </w:rPr>
            </w:pPr>
            <w:r>
              <w:rPr>
                <w:lang w:val="en-US"/>
              </w:rPr>
              <w:t>Back</w:t>
            </w:r>
            <w:r w:rsidR="00BC76D7">
              <w:rPr>
                <w:lang w:val="en-US"/>
              </w:rPr>
              <w:t xml:space="preserve"> Button</w:t>
            </w:r>
          </w:p>
        </w:tc>
        <w:tc>
          <w:tcPr>
            <w:tcW w:w="3575" w:type="dxa"/>
            <w:shd w:val="clear" w:color="auto" w:fill="auto"/>
          </w:tcPr>
          <w:p w14:paraId="18E95C18" w14:textId="77777777" w:rsidR="00B713C7" w:rsidRDefault="000A3847" w:rsidP="009E0DA1">
            <w:pPr>
              <w:rPr>
                <w:lang w:val="en-US"/>
              </w:rPr>
            </w:pPr>
            <w:r>
              <w:rPr>
                <w:lang w:val="en-US"/>
              </w:rPr>
              <w:t>‘Back’</w:t>
            </w:r>
          </w:p>
          <w:p w14:paraId="0355CDA0" w14:textId="77777777" w:rsidR="000A3847" w:rsidRDefault="000A3847" w:rsidP="009E0DA1">
            <w:pPr>
              <w:rPr>
                <w:lang w:val="en-US"/>
              </w:rPr>
            </w:pPr>
            <w:r>
              <w:rPr>
                <w:lang w:val="en-US"/>
              </w:rPr>
              <w:t>-white text</w:t>
            </w:r>
          </w:p>
          <w:p w14:paraId="6BF7EB69" w14:textId="1156380F" w:rsidR="000A3847" w:rsidRDefault="000A3847" w:rsidP="009E0DA1">
            <w:pPr>
              <w:rPr>
                <w:lang w:val="en-US"/>
              </w:rPr>
            </w:pPr>
            <w:r>
              <w:rPr>
                <w:lang w:val="en-US"/>
              </w:rPr>
              <w:t>-</w:t>
            </w:r>
            <w:r w:rsidR="00BC76D7">
              <w:rPr>
                <w:lang w:val="en-US"/>
              </w:rPr>
              <w:t xml:space="preserve">back box </w:t>
            </w:r>
          </w:p>
        </w:tc>
        <w:tc>
          <w:tcPr>
            <w:tcW w:w="3071" w:type="dxa"/>
            <w:shd w:val="clear" w:color="auto" w:fill="auto"/>
          </w:tcPr>
          <w:p w14:paraId="210F0D0A" w14:textId="1E6E83A4" w:rsidR="00B713C7" w:rsidRDefault="00BC76D7" w:rsidP="009E0DA1">
            <w:pPr>
              <w:rPr>
                <w:lang w:val="en-US"/>
              </w:rPr>
            </w:pPr>
            <w:r>
              <w:rPr>
                <w:lang w:val="en-US"/>
              </w:rPr>
              <w:t>-</w:t>
            </w:r>
            <w:r w:rsidR="00B65C98">
              <w:rPr>
                <w:lang w:val="en-US"/>
              </w:rPr>
              <w:t>takes user to daily log-</w:t>
            </w:r>
            <w:r w:rsidR="00C30C8E">
              <w:rPr>
                <w:lang w:val="en-US"/>
              </w:rPr>
              <w:t xml:space="preserve"> symptoms page</w:t>
            </w:r>
          </w:p>
        </w:tc>
      </w:tr>
      <w:tr w:rsidR="00B65C98" w:rsidRPr="00F42D9C" w14:paraId="2ED93171" w14:textId="77777777" w:rsidTr="00B11657">
        <w:trPr>
          <w:trHeight w:val="314"/>
        </w:trPr>
        <w:tc>
          <w:tcPr>
            <w:tcW w:w="2699" w:type="dxa"/>
            <w:shd w:val="clear" w:color="auto" w:fill="auto"/>
          </w:tcPr>
          <w:p w14:paraId="0DB52AFD" w14:textId="0BBDD500" w:rsidR="00B65C98" w:rsidRDefault="00B351BE" w:rsidP="009E0DA1">
            <w:pPr>
              <w:rPr>
                <w:lang w:val="en-US"/>
              </w:rPr>
            </w:pPr>
            <w:r>
              <w:rPr>
                <w:lang w:val="en-US"/>
              </w:rPr>
              <w:t xml:space="preserve">Next </w:t>
            </w:r>
            <w:r w:rsidR="00B65C98">
              <w:rPr>
                <w:lang w:val="en-US"/>
              </w:rPr>
              <w:t>Button</w:t>
            </w:r>
          </w:p>
        </w:tc>
        <w:tc>
          <w:tcPr>
            <w:tcW w:w="3575" w:type="dxa"/>
            <w:shd w:val="clear" w:color="auto" w:fill="auto"/>
          </w:tcPr>
          <w:p w14:paraId="6C06CCF8" w14:textId="66593FB8" w:rsidR="00B65C98" w:rsidRDefault="00B65C98" w:rsidP="009E0DA1">
            <w:pPr>
              <w:rPr>
                <w:lang w:val="en-US"/>
              </w:rPr>
            </w:pPr>
            <w:r>
              <w:rPr>
                <w:lang w:val="en-US"/>
              </w:rPr>
              <w:t>‘</w:t>
            </w:r>
            <w:r w:rsidR="00B351BE">
              <w:rPr>
                <w:lang w:val="en-US"/>
              </w:rPr>
              <w:t>Next’</w:t>
            </w:r>
          </w:p>
          <w:p w14:paraId="6B112CBC" w14:textId="37A70BC1" w:rsidR="00B351BE" w:rsidRDefault="00B351BE" w:rsidP="009E0DA1">
            <w:pPr>
              <w:rPr>
                <w:lang w:val="en-US"/>
              </w:rPr>
            </w:pPr>
            <w:r>
              <w:rPr>
                <w:lang w:val="en-US"/>
              </w:rPr>
              <w:t>-Black text</w:t>
            </w:r>
          </w:p>
          <w:p w14:paraId="67A04DC6" w14:textId="2674E44E" w:rsidR="00B351BE" w:rsidRDefault="00B351BE" w:rsidP="009E0DA1">
            <w:pPr>
              <w:rPr>
                <w:lang w:val="en-US"/>
              </w:rPr>
            </w:pPr>
            <w:r>
              <w:rPr>
                <w:lang w:val="en-US"/>
              </w:rPr>
              <w:t>-grey box</w:t>
            </w:r>
          </w:p>
          <w:p w14:paraId="7A3ED544" w14:textId="6C7F4F46" w:rsidR="00B351BE" w:rsidRDefault="00B351BE" w:rsidP="009E0DA1">
            <w:pPr>
              <w:rPr>
                <w:lang w:val="en-US"/>
              </w:rPr>
            </w:pPr>
          </w:p>
        </w:tc>
        <w:tc>
          <w:tcPr>
            <w:tcW w:w="3071" w:type="dxa"/>
            <w:shd w:val="clear" w:color="auto" w:fill="auto"/>
          </w:tcPr>
          <w:p w14:paraId="57889C18" w14:textId="4A76A52C" w:rsidR="00B65C98" w:rsidRDefault="00B351BE" w:rsidP="009E0DA1">
            <w:pPr>
              <w:rPr>
                <w:lang w:val="en-US"/>
              </w:rPr>
            </w:pPr>
            <w:r>
              <w:rPr>
                <w:lang w:val="en-US"/>
              </w:rPr>
              <w:t>-takes user to daily lo</w:t>
            </w:r>
            <w:r w:rsidR="00C30C8E">
              <w:rPr>
                <w:lang w:val="en-US"/>
              </w:rPr>
              <w:t>g- other page</w:t>
            </w:r>
          </w:p>
        </w:tc>
      </w:tr>
      <w:tr w:rsidR="009E0DA1" w:rsidRPr="00F42D9C" w14:paraId="02C66FC9" w14:textId="77777777" w:rsidTr="00B11657">
        <w:trPr>
          <w:trHeight w:val="314"/>
        </w:trPr>
        <w:tc>
          <w:tcPr>
            <w:tcW w:w="2699" w:type="dxa"/>
            <w:shd w:val="clear" w:color="auto" w:fill="D9D9D9" w:themeFill="background1" w:themeFillShade="D9"/>
          </w:tcPr>
          <w:p w14:paraId="126D78B7" w14:textId="77777777" w:rsidR="009E0DA1" w:rsidRDefault="009E0DA1" w:rsidP="009E0DA1">
            <w:pPr>
              <w:rPr>
                <w:lang w:val="en-US"/>
              </w:rPr>
            </w:pPr>
            <w:r>
              <w:rPr>
                <w:lang w:val="en-US"/>
              </w:rPr>
              <w:t>Bottom Banner</w:t>
            </w:r>
          </w:p>
        </w:tc>
        <w:tc>
          <w:tcPr>
            <w:tcW w:w="3575" w:type="dxa"/>
            <w:shd w:val="clear" w:color="auto" w:fill="D9D9D9" w:themeFill="background1" w:themeFillShade="D9"/>
          </w:tcPr>
          <w:p w14:paraId="0CBCCEE3" w14:textId="77777777" w:rsidR="009E0DA1" w:rsidRDefault="009E0DA1" w:rsidP="009E0DA1">
            <w:pPr>
              <w:rPr>
                <w:lang w:val="en-US"/>
              </w:rPr>
            </w:pPr>
          </w:p>
        </w:tc>
        <w:tc>
          <w:tcPr>
            <w:tcW w:w="3071" w:type="dxa"/>
            <w:shd w:val="clear" w:color="auto" w:fill="D9D9D9" w:themeFill="background1" w:themeFillShade="D9"/>
          </w:tcPr>
          <w:p w14:paraId="42599C1A" w14:textId="77777777" w:rsidR="009E0DA1" w:rsidRDefault="009E0DA1" w:rsidP="009E0DA1">
            <w:pPr>
              <w:rPr>
                <w:lang w:val="en-US"/>
              </w:rPr>
            </w:pPr>
          </w:p>
        </w:tc>
      </w:tr>
      <w:tr w:rsidR="009E0DA1" w:rsidRPr="00F42D9C" w14:paraId="304136BC" w14:textId="77777777" w:rsidTr="00B11657">
        <w:trPr>
          <w:trHeight w:val="314"/>
        </w:trPr>
        <w:tc>
          <w:tcPr>
            <w:tcW w:w="2699" w:type="dxa"/>
            <w:shd w:val="clear" w:color="auto" w:fill="AEAAAA" w:themeFill="background2" w:themeFillShade="BF"/>
          </w:tcPr>
          <w:p w14:paraId="11BB196F" w14:textId="6035D6C4" w:rsidR="009E0DA1" w:rsidRPr="00C3241E" w:rsidRDefault="006A12CA" w:rsidP="009E0DA1">
            <w:pPr>
              <w:rPr>
                <w:b/>
                <w:bCs/>
                <w:lang w:val="en-US"/>
              </w:rPr>
            </w:pPr>
            <w:r>
              <w:rPr>
                <w:b/>
                <w:bCs/>
                <w:lang w:val="en-US"/>
              </w:rPr>
              <w:t xml:space="preserve">Daily Logs </w:t>
            </w:r>
            <w:r w:rsidR="00FA1490">
              <w:rPr>
                <w:b/>
                <w:bCs/>
                <w:lang w:val="en-US"/>
              </w:rPr>
              <w:t>Other Page</w:t>
            </w:r>
          </w:p>
        </w:tc>
        <w:tc>
          <w:tcPr>
            <w:tcW w:w="3575" w:type="dxa"/>
            <w:shd w:val="clear" w:color="auto" w:fill="AEAAAA" w:themeFill="background2" w:themeFillShade="BF"/>
          </w:tcPr>
          <w:p w14:paraId="51CB7FA2" w14:textId="77777777" w:rsidR="009E0DA1" w:rsidRDefault="009E0DA1" w:rsidP="009E0DA1">
            <w:pPr>
              <w:rPr>
                <w:lang w:val="en-US"/>
              </w:rPr>
            </w:pPr>
          </w:p>
        </w:tc>
        <w:tc>
          <w:tcPr>
            <w:tcW w:w="3071" w:type="dxa"/>
            <w:shd w:val="clear" w:color="auto" w:fill="AEAAAA" w:themeFill="background2" w:themeFillShade="BF"/>
          </w:tcPr>
          <w:p w14:paraId="06EC3F33" w14:textId="77777777" w:rsidR="009E0DA1" w:rsidRDefault="009E0DA1" w:rsidP="009E0DA1">
            <w:pPr>
              <w:rPr>
                <w:lang w:val="en-US"/>
              </w:rPr>
            </w:pPr>
          </w:p>
        </w:tc>
      </w:tr>
      <w:tr w:rsidR="006A12CA" w:rsidRPr="00F42D9C" w14:paraId="4322ED7B" w14:textId="77777777" w:rsidTr="00B11657">
        <w:trPr>
          <w:trHeight w:val="314"/>
        </w:trPr>
        <w:tc>
          <w:tcPr>
            <w:tcW w:w="2699" w:type="dxa"/>
            <w:shd w:val="clear" w:color="auto" w:fill="auto"/>
          </w:tcPr>
          <w:p w14:paraId="50DD8E68" w14:textId="660696E6" w:rsidR="006A12CA" w:rsidRPr="00A31D5B" w:rsidRDefault="006A12CA" w:rsidP="006A12CA">
            <w:pPr>
              <w:rPr>
                <w:lang w:val="en-US"/>
              </w:rPr>
            </w:pPr>
            <w:r>
              <w:rPr>
                <w:lang w:val="en-US"/>
              </w:rPr>
              <w:t xml:space="preserve">Title </w:t>
            </w:r>
          </w:p>
        </w:tc>
        <w:tc>
          <w:tcPr>
            <w:tcW w:w="3575" w:type="dxa"/>
            <w:shd w:val="clear" w:color="auto" w:fill="auto"/>
          </w:tcPr>
          <w:p w14:paraId="5EAD09E4" w14:textId="64EE33D5" w:rsidR="006A12CA" w:rsidRDefault="006A12CA" w:rsidP="006A12CA">
            <w:pPr>
              <w:rPr>
                <w:lang w:val="en-US"/>
              </w:rPr>
            </w:pPr>
            <w:r>
              <w:rPr>
                <w:lang w:val="en-US"/>
              </w:rPr>
              <w:t>Chronically Tracking (centered)</w:t>
            </w:r>
          </w:p>
        </w:tc>
        <w:tc>
          <w:tcPr>
            <w:tcW w:w="3071" w:type="dxa"/>
            <w:shd w:val="clear" w:color="auto" w:fill="auto"/>
          </w:tcPr>
          <w:p w14:paraId="2F614F10" w14:textId="77777777" w:rsidR="006A12CA" w:rsidRDefault="006A12CA" w:rsidP="006A12CA">
            <w:pPr>
              <w:rPr>
                <w:lang w:val="en-US"/>
              </w:rPr>
            </w:pPr>
          </w:p>
        </w:tc>
      </w:tr>
      <w:tr w:rsidR="006A12CA" w:rsidRPr="00F42D9C" w14:paraId="5C1D8836" w14:textId="77777777" w:rsidTr="00B11657">
        <w:trPr>
          <w:trHeight w:val="314"/>
        </w:trPr>
        <w:tc>
          <w:tcPr>
            <w:tcW w:w="2699" w:type="dxa"/>
            <w:shd w:val="clear" w:color="auto" w:fill="auto"/>
          </w:tcPr>
          <w:p w14:paraId="2DFD6B44" w14:textId="4BAD7F31" w:rsidR="006A12CA" w:rsidRPr="00A31D5B" w:rsidRDefault="006A12CA" w:rsidP="006A12CA">
            <w:pPr>
              <w:rPr>
                <w:lang w:val="en-US"/>
              </w:rPr>
            </w:pPr>
            <w:r>
              <w:rPr>
                <w:lang w:val="en-US"/>
              </w:rPr>
              <w:t>Title Banner</w:t>
            </w:r>
          </w:p>
        </w:tc>
        <w:tc>
          <w:tcPr>
            <w:tcW w:w="3575" w:type="dxa"/>
            <w:shd w:val="clear" w:color="auto" w:fill="auto"/>
          </w:tcPr>
          <w:p w14:paraId="6E08D289" w14:textId="326C9862" w:rsidR="006A12CA" w:rsidRDefault="006A12CA" w:rsidP="006A12CA">
            <w:pPr>
              <w:rPr>
                <w:lang w:val="en-US"/>
              </w:rPr>
            </w:pPr>
            <w:r>
              <w:rPr>
                <w:lang w:val="en-US"/>
              </w:rPr>
              <w:t>Daily Log – grey banner</w:t>
            </w:r>
          </w:p>
        </w:tc>
        <w:tc>
          <w:tcPr>
            <w:tcW w:w="3071" w:type="dxa"/>
            <w:shd w:val="clear" w:color="auto" w:fill="auto"/>
          </w:tcPr>
          <w:p w14:paraId="2E6B0EA4" w14:textId="0B1EB06F" w:rsidR="006A12CA" w:rsidRDefault="006A12CA" w:rsidP="006A12CA">
            <w:pPr>
              <w:rPr>
                <w:lang w:val="en-US"/>
              </w:rPr>
            </w:pPr>
          </w:p>
        </w:tc>
      </w:tr>
      <w:tr w:rsidR="006A12CA" w:rsidRPr="00F42D9C" w14:paraId="07655D8B" w14:textId="77777777" w:rsidTr="00B11657">
        <w:trPr>
          <w:trHeight w:val="314"/>
        </w:trPr>
        <w:tc>
          <w:tcPr>
            <w:tcW w:w="2699" w:type="dxa"/>
            <w:shd w:val="clear" w:color="auto" w:fill="auto"/>
          </w:tcPr>
          <w:p w14:paraId="73FF6943" w14:textId="05A9F66B" w:rsidR="006A12CA" w:rsidRDefault="006A12CA" w:rsidP="006A12CA">
            <w:pPr>
              <w:rPr>
                <w:lang w:val="en-US"/>
              </w:rPr>
            </w:pPr>
            <w:r>
              <w:rPr>
                <w:lang w:val="en-US"/>
              </w:rPr>
              <w:t>Progress Tracker</w:t>
            </w:r>
          </w:p>
        </w:tc>
        <w:tc>
          <w:tcPr>
            <w:tcW w:w="3575" w:type="dxa"/>
            <w:shd w:val="clear" w:color="auto" w:fill="auto"/>
          </w:tcPr>
          <w:p w14:paraId="287633E4" w14:textId="4EC63119" w:rsidR="006A12CA" w:rsidRDefault="0026294A" w:rsidP="006A12CA">
            <w:pPr>
              <w:rPr>
                <w:lang w:val="en-US"/>
              </w:rPr>
            </w:pPr>
            <w:r>
              <w:rPr>
                <w:lang w:val="en-US"/>
              </w:rPr>
              <w:t>3</w:t>
            </w:r>
            <w:r w:rsidRPr="0026294A">
              <w:rPr>
                <w:vertAlign w:val="superscript"/>
                <w:lang w:val="en-US"/>
              </w:rPr>
              <w:t>rd</w:t>
            </w:r>
            <w:r>
              <w:rPr>
                <w:lang w:val="en-US"/>
              </w:rPr>
              <w:t xml:space="preserve"> </w:t>
            </w:r>
            <w:r w:rsidR="006A12CA">
              <w:rPr>
                <w:lang w:val="en-US"/>
              </w:rPr>
              <w:t xml:space="preserve">circle filled in – </w:t>
            </w:r>
            <w:r>
              <w:rPr>
                <w:lang w:val="en-US"/>
              </w:rPr>
              <w:t>4</w:t>
            </w:r>
            <w:r w:rsidR="006A12CA">
              <w:rPr>
                <w:lang w:val="en-US"/>
              </w:rPr>
              <w:t xml:space="preserve"> circles for progress tracker </w:t>
            </w:r>
          </w:p>
        </w:tc>
        <w:tc>
          <w:tcPr>
            <w:tcW w:w="3071" w:type="dxa"/>
            <w:shd w:val="clear" w:color="auto" w:fill="auto"/>
          </w:tcPr>
          <w:p w14:paraId="59B171BE" w14:textId="3804B2DB" w:rsidR="006A12CA" w:rsidRPr="001C7E62" w:rsidRDefault="006A12CA" w:rsidP="006A12CA">
            <w:pPr>
              <w:rPr>
                <w:lang w:val="en-US"/>
              </w:rPr>
            </w:pPr>
          </w:p>
        </w:tc>
      </w:tr>
      <w:tr w:rsidR="009E0DA1" w:rsidRPr="00F42D9C" w14:paraId="2972C660" w14:textId="77777777" w:rsidTr="00B11657">
        <w:trPr>
          <w:trHeight w:val="314"/>
        </w:trPr>
        <w:tc>
          <w:tcPr>
            <w:tcW w:w="2699" w:type="dxa"/>
            <w:shd w:val="clear" w:color="auto" w:fill="auto"/>
          </w:tcPr>
          <w:p w14:paraId="56C256F7" w14:textId="72E2B5CE" w:rsidR="009E0DA1" w:rsidRDefault="005963A4" w:rsidP="009E0DA1">
            <w:pPr>
              <w:rPr>
                <w:lang w:val="en-US"/>
              </w:rPr>
            </w:pPr>
            <w:r>
              <w:rPr>
                <w:lang w:val="en-US"/>
              </w:rPr>
              <w:t>Heart Rate Input</w:t>
            </w:r>
          </w:p>
        </w:tc>
        <w:tc>
          <w:tcPr>
            <w:tcW w:w="3575" w:type="dxa"/>
            <w:shd w:val="clear" w:color="auto" w:fill="auto"/>
          </w:tcPr>
          <w:p w14:paraId="1D4D36AB" w14:textId="77777777" w:rsidR="009E0DA1" w:rsidRDefault="005963A4" w:rsidP="009E0DA1">
            <w:pPr>
              <w:rPr>
                <w:lang w:val="en-US"/>
              </w:rPr>
            </w:pPr>
            <w:r>
              <w:rPr>
                <w:lang w:val="en-US"/>
              </w:rPr>
              <w:t>‘Average heart rate’</w:t>
            </w:r>
          </w:p>
          <w:p w14:paraId="4DDC1103" w14:textId="77777777" w:rsidR="005963A4" w:rsidRDefault="005963A4" w:rsidP="009E0DA1">
            <w:pPr>
              <w:rPr>
                <w:lang w:val="en-US"/>
              </w:rPr>
            </w:pPr>
            <w:r>
              <w:rPr>
                <w:lang w:val="en-US"/>
              </w:rPr>
              <w:t>-grey text, placeholder</w:t>
            </w:r>
          </w:p>
          <w:p w14:paraId="788F27C8" w14:textId="2280F22E" w:rsidR="005963A4" w:rsidRDefault="005963A4" w:rsidP="009E0DA1">
            <w:pPr>
              <w:rPr>
                <w:lang w:val="en-US"/>
              </w:rPr>
            </w:pPr>
            <w:r>
              <w:rPr>
                <w:lang w:val="en-US"/>
              </w:rPr>
              <w:t>-underline underneath texts</w:t>
            </w:r>
          </w:p>
        </w:tc>
        <w:tc>
          <w:tcPr>
            <w:tcW w:w="3071" w:type="dxa"/>
            <w:shd w:val="clear" w:color="auto" w:fill="auto"/>
          </w:tcPr>
          <w:p w14:paraId="484F68C2" w14:textId="29206B54" w:rsidR="009E0DA1" w:rsidRPr="001C7E62" w:rsidRDefault="005963A4" w:rsidP="009E0DA1">
            <w:pPr>
              <w:rPr>
                <w:lang w:val="en-US"/>
              </w:rPr>
            </w:pPr>
            <w:r>
              <w:rPr>
                <w:lang w:val="en-US"/>
              </w:rPr>
              <w:t xml:space="preserve">-sets </w:t>
            </w:r>
            <w:proofErr w:type="spellStart"/>
            <w:r w:rsidR="00EE5DFC">
              <w:rPr>
                <w:lang w:val="en-US"/>
              </w:rPr>
              <w:t>avg_heart_rate</w:t>
            </w:r>
            <w:proofErr w:type="spellEnd"/>
            <w:r w:rsidR="00EE5DFC">
              <w:rPr>
                <w:lang w:val="en-US"/>
              </w:rPr>
              <w:t xml:space="preserve"> field</w:t>
            </w:r>
          </w:p>
        </w:tc>
      </w:tr>
      <w:tr w:rsidR="009E0DA1" w:rsidRPr="00F42D9C" w14:paraId="414E3C51" w14:textId="77777777" w:rsidTr="00B11657">
        <w:trPr>
          <w:trHeight w:val="314"/>
        </w:trPr>
        <w:tc>
          <w:tcPr>
            <w:tcW w:w="2699" w:type="dxa"/>
            <w:shd w:val="clear" w:color="auto" w:fill="auto"/>
          </w:tcPr>
          <w:p w14:paraId="333119EE" w14:textId="5A6DEB3E" w:rsidR="009E0DA1" w:rsidRDefault="00EE5DFC" w:rsidP="009E0DA1">
            <w:pPr>
              <w:rPr>
                <w:lang w:val="en-US"/>
              </w:rPr>
            </w:pPr>
            <w:r>
              <w:rPr>
                <w:lang w:val="en-US"/>
              </w:rPr>
              <w:lastRenderedPageBreak/>
              <w:t>Period Label</w:t>
            </w:r>
          </w:p>
        </w:tc>
        <w:tc>
          <w:tcPr>
            <w:tcW w:w="3575" w:type="dxa"/>
            <w:shd w:val="clear" w:color="auto" w:fill="auto"/>
          </w:tcPr>
          <w:p w14:paraId="7DBC9D1E" w14:textId="1B1EF3A2" w:rsidR="009E0DA1" w:rsidRDefault="00EE5DFC" w:rsidP="009E0DA1">
            <w:pPr>
              <w:rPr>
                <w:lang w:val="en-US"/>
              </w:rPr>
            </w:pPr>
            <w:r>
              <w:rPr>
                <w:lang w:val="en-US"/>
              </w:rPr>
              <w:t>‘Are you on your period?’</w:t>
            </w:r>
          </w:p>
        </w:tc>
        <w:tc>
          <w:tcPr>
            <w:tcW w:w="3071" w:type="dxa"/>
            <w:shd w:val="clear" w:color="auto" w:fill="auto"/>
          </w:tcPr>
          <w:p w14:paraId="2590DBD5" w14:textId="3AB0023D" w:rsidR="009E0DA1" w:rsidRDefault="009E0DA1" w:rsidP="00EE5DFC">
            <w:pPr>
              <w:rPr>
                <w:lang w:val="en-US"/>
              </w:rPr>
            </w:pPr>
          </w:p>
        </w:tc>
      </w:tr>
      <w:tr w:rsidR="009E0DA1" w:rsidRPr="00F42D9C" w14:paraId="73EB6158" w14:textId="77777777" w:rsidTr="00B11657">
        <w:trPr>
          <w:trHeight w:val="314"/>
        </w:trPr>
        <w:tc>
          <w:tcPr>
            <w:tcW w:w="2699" w:type="dxa"/>
            <w:shd w:val="clear" w:color="auto" w:fill="auto"/>
          </w:tcPr>
          <w:p w14:paraId="716CC345" w14:textId="6904EA74" w:rsidR="009E0DA1" w:rsidRDefault="00EE5DFC" w:rsidP="009E0DA1">
            <w:pPr>
              <w:rPr>
                <w:lang w:val="en-US"/>
              </w:rPr>
            </w:pPr>
            <w:r>
              <w:rPr>
                <w:lang w:val="en-US"/>
              </w:rPr>
              <w:t>Period Input</w:t>
            </w:r>
          </w:p>
        </w:tc>
        <w:tc>
          <w:tcPr>
            <w:tcW w:w="3575" w:type="dxa"/>
            <w:shd w:val="clear" w:color="auto" w:fill="auto"/>
          </w:tcPr>
          <w:p w14:paraId="255C6F79" w14:textId="77777777" w:rsidR="009E0DA1" w:rsidRDefault="00EE5DFC" w:rsidP="009E0DA1">
            <w:pPr>
              <w:rPr>
                <w:lang w:val="en-US"/>
              </w:rPr>
            </w:pPr>
            <w:r>
              <w:rPr>
                <w:lang w:val="en-US"/>
              </w:rPr>
              <w:t xml:space="preserve">-Grey Button, Black Text </w:t>
            </w:r>
            <w:r w:rsidRPr="00EE5DFC">
              <w:rPr>
                <w:lang w:val="en-US"/>
              </w:rPr>
              <w:sym w:font="Wingdings" w:char="F0E0"/>
            </w:r>
            <w:r>
              <w:rPr>
                <w:lang w:val="en-US"/>
              </w:rPr>
              <w:t xml:space="preserve"> ‘Yes’</w:t>
            </w:r>
          </w:p>
          <w:p w14:paraId="748C11B8" w14:textId="43904774" w:rsidR="00EE5DFC" w:rsidRDefault="00EE5DFC" w:rsidP="009E0DA1">
            <w:pPr>
              <w:rPr>
                <w:lang w:val="en-US"/>
              </w:rPr>
            </w:pPr>
            <w:r>
              <w:rPr>
                <w:lang w:val="en-US"/>
              </w:rPr>
              <w:t xml:space="preserve">-Black Button, White Text </w:t>
            </w:r>
            <w:r w:rsidRPr="00EE5DFC">
              <w:rPr>
                <w:lang w:val="en-US"/>
              </w:rPr>
              <w:sym w:font="Wingdings" w:char="F0E0"/>
            </w:r>
            <w:r>
              <w:rPr>
                <w:lang w:val="en-US"/>
              </w:rPr>
              <w:t xml:space="preserve"> ‘No’</w:t>
            </w:r>
          </w:p>
        </w:tc>
        <w:tc>
          <w:tcPr>
            <w:tcW w:w="3071" w:type="dxa"/>
            <w:shd w:val="clear" w:color="auto" w:fill="auto"/>
          </w:tcPr>
          <w:p w14:paraId="15C2F987" w14:textId="2F8FAACC" w:rsidR="009E0DA1" w:rsidRDefault="00EE5DFC" w:rsidP="009E0DA1">
            <w:pPr>
              <w:rPr>
                <w:lang w:val="en-US"/>
              </w:rPr>
            </w:pPr>
            <w:r>
              <w:rPr>
                <w:lang w:val="en-US"/>
              </w:rPr>
              <w:t xml:space="preserve">-sets </w:t>
            </w:r>
            <w:proofErr w:type="spellStart"/>
            <w:r w:rsidR="006C3B82">
              <w:rPr>
                <w:lang w:val="en-US"/>
              </w:rPr>
              <w:t>on_period</w:t>
            </w:r>
            <w:proofErr w:type="spellEnd"/>
            <w:r w:rsidR="006C3B82">
              <w:rPr>
                <w:lang w:val="en-US"/>
              </w:rPr>
              <w:t xml:space="preserve"> field</w:t>
            </w:r>
          </w:p>
        </w:tc>
      </w:tr>
      <w:tr w:rsidR="009E0DA1" w:rsidRPr="00F42D9C" w14:paraId="51B91578" w14:textId="77777777" w:rsidTr="00B11657">
        <w:trPr>
          <w:trHeight w:val="314"/>
        </w:trPr>
        <w:tc>
          <w:tcPr>
            <w:tcW w:w="2699" w:type="dxa"/>
            <w:shd w:val="clear" w:color="auto" w:fill="auto"/>
          </w:tcPr>
          <w:p w14:paraId="28025ABE" w14:textId="58D528CC" w:rsidR="009E0DA1" w:rsidRDefault="00A4763F" w:rsidP="009E0DA1">
            <w:pPr>
              <w:rPr>
                <w:lang w:val="en-US"/>
              </w:rPr>
            </w:pPr>
            <w:r>
              <w:rPr>
                <w:lang w:val="en-US"/>
              </w:rPr>
              <w:t>Back Button</w:t>
            </w:r>
            <w:r w:rsidR="009E0DA1">
              <w:rPr>
                <w:lang w:val="en-US"/>
              </w:rPr>
              <w:t xml:space="preserve"> </w:t>
            </w:r>
          </w:p>
        </w:tc>
        <w:tc>
          <w:tcPr>
            <w:tcW w:w="3575" w:type="dxa"/>
            <w:shd w:val="clear" w:color="auto" w:fill="auto"/>
          </w:tcPr>
          <w:p w14:paraId="52A3A3F4" w14:textId="77777777" w:rsidR="00A4763F" w:rsidRDefault="00A4763F" w:rsidP="009E0DA1">
            <w:pPr>
              <w:rPr>
                <w:lang w:val="en-US"/>
              </w:rPr>
            </w:pPr>
            <w:r>
              <w:rPr>
                <w:lang w:val="en-US"/>
              </w:rPr>
              <w:t>‘Back’</w:t>
            </w:r>
          </w:p>
          <w:p w14:paraId="7D5FE28B" w14:textId="54EC3127" w:rsidR="00A4763F" w:rsidRDefault="00A4763F" w:rsidP="009E0DA1">
            <w:pPr>
              <w:rPr>
                <w:lang w:val="en-US"/>
              </w:rPr>
            </w:pPr>
            <w:r>
              <w:rPr>
                <w:lang w:val="en-US"/>
              </w:rPr>
              <w:t>Black Button, White Text</w:t>
            </w:r>
          </w:p>
        </w:tc>
        <w:tc>
          <w:tcPr>
            <w:tcW w:w="3071" w:type="dxa"/>
            <w:shd w:val="clear" w:color="auto" w:fill="auto"/>
          </w:tcPr>
          <w:p w14:paraId="6282DF30" w14:textId="63CB89E5" w:rsidR="009E0DA1" w:rsidRDefault="00A4763F" w:rsidP="009E0DA1">
            <w:pPr>
              <w:rPr>
                <w:lang w:val="en-US"/>
              </w:rPr>
            </w:pPr>
            <w:r>
              <w:rPr>
                <w:lang w:val="en-US"/>
              </w:rPr>
              <w:t>-takes user to Daily logs</w:t>
            </w:r>
            <w:r w:rsidR="00C30C8E">
              <w:rPr>
                <w:lang w:val="en-US"/>
              </w:rPr>
              <w:t xml:space="preserve"> medications</w:t>
            </w:r>
          </w:p>
        </w:tc>
      </w:tr>
      <w:tr w:rsidR="00CF18DD" w:rsidRPr="00F42D9C" w14:paraId="18B12CFD" w14:textId="77777777" w:rsidTr="00B11657">
        <w:trPr>
          <w:trHeight w:val="314"/>
        </w:trPr>
        <w:tc>
          <w:tcPr>
            <w:tcW w:w="2699" w:type="dxa"/>
            <w:shd w:val="clear" w:color="auto" w:fill="auto"/>
          </w:tcPr>
          <w:p w14:paraId="3298A1B3" w14:textId="6F983086" w:rsidR="00CF18DD" w:rsidRDefault="00CF18DD" w:rsidP="009E0DA1">
            <w:pPr>
              <w:rPr>
                <w:lang w:val="en-US"/>
              </w:rPr>
            </w:pPr>
            <w:r>
              <w:rPr>
                <w:lang w:val="en-US"/>
              </w:rPr>
              <w:t>Submit Button</w:t>
            </w:r>
          </w:p>
        </w:tc>
        <w:tc>
          <w:tcPr>
            <w:tcW w:w="3575" w:type="dxa"/>
            <w:shd w:val="clear" w:color="auto" w:fill="auto"/>
          </w:tcPr>
          <w:p w14:paraId="07E2B39B" w14:textId="77777777" w:rsidR="00CF18DD" w:rsidRDefault="00CF18DD" w:rsidP="009E0DA1">
            <w:pPr>
              <w:rPr>
                <w:lang w:val="en-US"/>
              </w:rPr>
            </w:pPr>
            <w:r>
              <w:rPr>
                <w:lang w:val="en-US"/>
              </w:rPr>
              <w:t>‘Submit’</w:t>
            </w:r>
          </w:p>
          <w:p w14:paraId="24801CFB" w14:textId="7821D7FF" w:rsidR="00CF18DD" w:rsidRDefault="00CF18DD" w:rsidP="009E0DA1">
            <w:pPr>
              <w:rPr>
                <w:lang w:val="en-US"/>
              </w:rPr>
            </w:pPr>
            <w:r>
              <w:rPr>
                <w:lang w:val="en-US"/>
              </w:rPr>
              <w:t>Grey Button, Black Text</w:t>
            </w:r>
          </w:p>
        </w:tc>
        <w:tc>
          <w:tcPr>
            <w:tcW w:w="3071" w:type="dxa"/>
            <w:shd w:val="clear" w:color="auto" w:fill="auto"/>
          </w:tcPr>
          <w:p w14:paraId="02A2237E" w14:textId="0E6974C3" w:rsidR="00CF18DD" w:rsidRDefault="00CA2F60" w:rsidP="009E0DA1">
            <w:pPr>
              <w:rPr>
                <w:lang w:val="en-US"/>
              </w:rPr>
            </w:pPr>
            <w:r>
              <w:rPr>
                <w:lang w:val="en-US"/>
              </w:rPr>
              <w:t xml:space="preserve"> </w:t>
            </w:r>
          </w:p>
          <w:p w14:paraId="61E49190" w14:textId="14E0E3B0" w:rsidR="00632706" w:rsidRDefault="00632706" w:rsidP="009E0DA1">
            <w:pPr>
              <w:rPr>
                <w:lang w:val="en-US"/>
              </w:rPr>
            </w:pPr>
            <w:r>
              <w:rPr>
                <w:lang w:val="en-US"/>
              </w:rPr>
              <w:t>- data is submitted to the database</w:t>
            </w:r>
            <w:r w:rsidR="00C30C8E">
              <w:rPr>
                <w:lang w:val="en-US"/>
              </w:rPr>
              <w:t xml:space="preserve"> &amp; </w:t>
            </w:r>
            <w:r>
              <w:rPr>
                <w:lang w:val="en-US"/>
              </w:rPr>
              <w:t xml:space="preserve">user is taken to the </w:t>
            </w:r>
            <w:proofErr w:type="spellStart"/>
            <w:r>
              <w:rPr>
                <w:lang w:val="en-US"/>
              </w:rPr>
              <w:t>homescreen</w:t>
            </w:r>
            <w:proofErr w:type="spellEnd"/>
            <w:r>
              <w:rPr>
                <w:lang w:val="en-US"/>
              </w:rPr>
              <w:t xml:space="preserve"> view</w:t>
            </w:r>
          </w:p>
        </w:tc>
      </w:tr>
      <w:tr w:rsidR="009E0DA1" w:rsidRPr="00F42D9C" w14:paraId="5DD84B16" w14:textId="77777777" w:rsidTr="00B11657">
        <w:trPr>
          <w:trHeight w:val="314"/>
        </w:trPr>
        <w:tc>
          <w:tcPr>
            <w:tcW w:w="2699" w:type="dxa"/>
            <w:shd w:val="clear" w:color="auto" w:fill="D9D9D9" w:themeFill="background1" w:themeFillShade="D9"/>
          </w:tcPr>
          <w:p w14:paraId="44797F0D" w14:textId="77777777" w:rsidR="009E0DA1" w:rsidRDefault="009E0DA1" w:rsidP="009E0DA1">
            <w:pPr>
              <w:rPr>
                <w:lang w:val="en-US"/>
              </w:rPr>
            </w:pPr>
            <w:r>
              <w:rPr>
                <w:lang w:val="en-US"/>
              </w:rPr>
              <w:t>Bottom Banner</w:t>
            </w:r>
          </w:p>
        </w:tc>
        <w:tc>
          <w:tcPr>
            <w:tcW w:w="3575" w:type="dxa"/>
            <w:shd w:val="clear" w:color="auto" w:fill="D9D9D9" w:themeFill="background1" w:themeFillShade="D9"/>
          </w:tcPr>
          <w:p w14:paraId="040BE321" w14:textId="77777777" w:rsidR="009E0DA1" w:rsidRDefault="009E0DA1" w:rsidP="009E0DA1">
            <w:pPr>
              <w:rPr>
                <w:lang w:val="en-US"/>
              </w:rPr>
            </w:pPr>
          </w:p>
        </w:tc>
        <w:tc>
          <w:tcPr>
            <w:tcW w:w="3071" w:type="dxa"/>
            <w:shd w:val="clear" w:color="auto" w:fill="D9D9D9" w:themeFill="background1" w:themeFillShade="D9"/>
          </w:tcPr>
          <w:p w14:paraId="57150E74" w14:textId="77777777" w:rsidR="009E0DA1" w:rsidRDefault="009E0DA1" w:rsidP="009E0DA1">
            <w:pPr>
              <w:rPr>
                <w:lang w:val="en-US"/>
              </w:rPr>
            </w:pPr>
          </w:p>
        </w:tc>
      </w:tr>
    </w:tbl>
    <w:p w14:paraId="78E847B0" w14:textId="77777777" w:rsidR="00833874" w:rsidRPr="00AB7154" w:rsidRDefault="00833874" w:rsidP="00AB7154">
      <w:pPr>
        <w:rPr>
          <w:bCs/>
          <w:lang w:val="en-US"/>
        </w:rPr>
      </w:pPr>
    </w:p>
    <w:p w14:paraId="3B8BEB26" w14:textId="6A29D79E" w:rsidR="00495DE1" w:rsidRPr="004346CE" w:rsidRDefault="008408CA" w:rsidP="00495DE1">
      <w:pPr>
        <w:pStyle w:val="Heading2"/>
        <w:shd w:val="clear" w:color="auto" w:fill="333333"/>
        <w:jc w:val="center"/>
        <w:rPr>
          <w:lang w:val="en-US"/>
        </w:rPr>
      </w:pPr>
      <w:bookmarkStart w:id="10" w:name="_Toc114497252"/>
      <w:r>
        <w:rPr>
          <w:lang w:val="en-US"/>
        </w:rPr>
        <w:t>7</w:t>
      </w:r>
      <w:r w:rsidR="00495DE1" w:rsidRPr="004346CE">
        <w:rPr>
          <w:lang w:val="en-US"/>
        </w:rPr>
        <w:t>.</w:t>
      </w:r>
      <w:r w:rsidR="00495DE1">
        <w:rPr>
          <w:lang w:val="en-US"/>
        </w:rPr>
        <w:t xml:space="preserve"> External</w:t>
      </w:r>
      <w:r w:rsidR="00495DE1" w:rsidRPr="004346CE">
        <w:rPr>
          <w:lang w:val="en-US"/>
        </w:rPr>
        <w:t xml:space="preserve"> Interface Requirements</w:t>
      </w:r>
      <w:bookmarkEnd w:id="10"/>
    </w:p>
    <w:p w14:paraId="01C8DA63" w14:textId="735EE91A" w:rsidR="00495DE1" w:rsidRDefault="004942B2" w:rsidP="00495DE1">
      <w:pPr>
        <w:spacing w:before="100" w:beforeAutospacing="1" w:after="100" w:afterAutospacing="1"/>
        <w:rPr>
          <w:rStyle w:val="Heading3Char"/>
          <w:lang w:val="en-US"/>
        </w:rPr>
      </w:pPr>
      <w:bookmarkStart w:id="11" w:name="_Toc114497253"/>
      <w:r>
        <w:rPr>
          <w:rStyle w:val="Heading3Char"/>
          <w:lang w:val="en-US"/>
        </w:rPr>
        <w:t>6</w:t>
      </w:r>
      <w:r w:rsidR="00495DE1" w:rsidRPr="00680D97">
        <w:rPr>
          <w:rStyle w:val="Heading3Char"/>
          <w:lang w:val="en-US"/>
        </w:rPr>
        <w:t>.1 User Interfaces</w:t>
      </w:r>
      <w:bookmarkEnd w:id="11"/>
    </w:p>
    <w:p w14:paraId="116EC9AE" w14:textId="77777777" w:rsidR="00495DE1" w:rsidRDefault="00495DE1" w:rsidP="00495DE1">
      <w:pPr>
        <w:spacing w:before="100" w:beforeAutospacing="1" w:after="100" w:afterAutospacing="1"/>
        <w:rPr>
          <w:lang w:val="en-US"/>
        </w:rPr>
      </w:pPr>
      <w:r>
        <w:rPr>
          <w:lang w:val="en-US"/>
        </w:rPr>
        <w:t>Login Screen (</w:t>
      </w:r>
      <w:hyperlink r:id="rId29" w:history="1">
        <w:r w:rsidRPr="00605D25">
          <w:rPr>
            <w:rStyle w:val="Hyperlink"/>
            <w:lang w:val="en-US"/>
          </w:rPr>
          <w:t>link</w:t>
        </w:r>
      </w:hyperlink>
      <w:r>
        <w:rPr>
          <w:lang w:val="en-US"/>
        </w:rPr>
        <w:t>)</w:t>
      </w:r>
      <w:r>
        <w:rPr>
          <w:lang w:val="en-US"/>
        </w:rPr>
        <w:br/>
      </w:r>
      <w:r w:rsidRPr="00605D25">
        <w:rPr>
          <w:noProof/>
          <w:lang w:val="en-US"/>
        </w:rPr>
        <w:drawing>
          <wp:inline distT="0" distB="0" distL="0" distR="0" wp14:anchorId="6546F4A3" wp14:editId="6E23F6E4">
            <wp:extent cx="1558456" cy="3369747"/>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63525" cy="3380706"/>
                    </a:xfrm>
                    <a:prstGeom prst="rect">
                      <a:avLst/>
                    </a:prstGeom>
                  </pic:spPr>
                </pic:pic>
              </a:graphicData>
            </a:graphic>
          </wp:inline>
        </w:drawing>
      </w:r>
    </w:p>
    <w:p w14:paraId="623BD727" w14:textId="77777777" w:rsidR="00495DE1" w:rsidRDefault="00495DE1" w:rsidP="00495DE1">
      <w:pPr>
        <w:spacing w:before="100" w:beforeAutospacing="1" w:after="100" w:afterAutospacing="1"/>
        <w:rPr>
          <w:lang w:val="en-US"/>
        </w:rPr>
      </w:pPr>
      <w:r>
        <w:rPr>
          <w:lang w:val="en-US"/>
        </w:rPr>
        <w:t>Sign Up Screens (</w:t>
      </w:r>
      <w:hyperlink r:id="rId30" w:history="1">
        <w:r w:rsidRPr="00951114">
          <w:rPr>
            <w:rStyle w:val="Hyperlink"/>
            <w:lang w:val="en-US"/>
          </w:rPr>
          <w:t>link</w:t>
        </w:r>
      </w:hyperlink>
      <w:r>
        <w:rPr>
          <w:lang w:val="en-US"/>
        </w:rPr>
        <w:t>)</w:t>
      </w:r>
    </w:p>
    <w:p w14:paraId="2CB9D3D4" w14:textId="77777777" w:rsidR="00495DE1" w:rsidRDefault="00495DE1" w:rsidP="00495DE1">
      <w:pPr>
        <w:spacing w:before="100" w:beforeAutospacing="1" w:after="100" w:afterAutospacing="1"/>
        <w:rPr>
          <w:lang w:val="en-US"/>
        </w:rPr>
      </w:pPr>
      <w:r w:rsidRPr="007467B2">
        <w:rPr>
          <w:noProof/>
          <w:lang w:val="en-US"/>
        </w:rPr>
        <w:lastRenderedPageBreak/>
        <w:drawing>
          <wp:anchor distT="0" distB="0" distL="114300" distR="114300" simplePos="0" relativeHeight="251659264" behindDoc="0" locked="0" layoutInCell="1" allowOverlap="1" wp14:anchorId="74C37552" wp14:editId="0978CB98">
            <wp:simplePos x="0" y="0"/>
            <wp:positionH relativeFrom="page">
              <wp:posOffset>4718436</wp:posOffset>
            </wp:positionH>
            <wp:positionV relativeFrom="paragraph">
              <wp:posOffset>682846</wp:posOffset>
            </wp:positionV>
            <wp:extent cx="1129030" cy="960755"/>
            <wp:effectExtent l="0" t="0" r="0" b="0"/>
            <wp:wrapThrough wrapText="bothSides">
              <wp:wrapPolygon edited="0">
                <wp:start x="0" y="0"/>
                <wp:lineTo x="0" y="20986"/>
                <wp:lineTo x="21138" y="20986"/>
                <wp:lineTo x="2113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29030" cy="960755"/>
                    </a:xfrm>
                    <a:prstGeom prst="rect">
                      <a:avLst/>
                    </a:prstGeom>
                  </pic:spPr>
                </pic:pic>
              </a:graphicData>
            </a:graphic>
            <wp14:sizeRelH relativeFrom="page">
              <wp14:pctWidth>0</wp14:pctWidth>
            </wp14:sizeRelH>
            <wp14:sizeRelV relativeFrom="page">
              <wp14:pctHeight>0</wp14:pctHeight>
            </wp14:sizeRelV>
          </wp:anchor>
        </w:drawing>
      </w:r>
      <w:r w:rsidRPr="00CC4093">
        <w:rPr>
          <w:noProof/>
          <w:lang w:val="en-US"/>
        </w:rPr>
        <w:drawing>
          <wp:inline distT="0" distB="0" distL="0" distR="0" wp14:anchorId="7A2742FB" wp14:editId="4F41A34D">
            <wp:extent cx="1540516" cy="32918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40516" cy="3291840"/>
                    </a:xfrm>
                    <a:prstGeom prst="rect">
                      <a:avLst/>
                    </a:prstGeom>
                  </pic:spPr>
                </pic:pic>
              </a:graphicData>
            </a:graphic>
          </wp:inline>
        </w:drawing>
      </w:r>
      <w:r>
        <w:rPr>
          <w:lang w:val="en-US"/>
        </w:rPr>
        <w:tab/>
      </w:r>
      <w:r w:rsidRPr="007467B2">
        <w:rPr>
          <w:noProof/>
          <w:lang w:val="en-US"/>
        </w:rPr>
        <w:drawing>
          <wp:inline distT="0" distB="0" distL="0" distR="0" wp14:anchorId="24228E3A" wp14:editId="5CB704F6">
            <wp:extent cx="1566407" cy="33342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0873" cy="3343774"/>
                    </a:xfrm>
                    <a:prstGeom prst="rect">
                      <a:avLst/>
                    </a:prstGeom>
                  </pic:spPr>
                </pic:pic>
              </a:graphicData>
            </a:graphic>
          </wp:inline>
        </w:drawing>
      </w:r>
    </w:p>
    <w:p w14:paraId="70002BA1" w14:textId="77777777" w:rsidR="00495DE1" w:rsidRDefault="00495DE1" w:rsidP="00495DE1">
      <w:pPr>
        <w:spacing w:before="100" w:beforeAutospacing="1" w:after="100" w:afterAutospacing="1"/>
        <w:rPr>
          <w:lang w:val="en-US"/>
        </w:rPr>
      </w:pPr>
      <w:r>
        <w:rPr>
          <w:lang w:val="en-US"/>
        </w:rPr>
        <w:t>Daily Log – Overview (</w:t>
      </w:r>
      <w:hyperlink r:id="rId31" w:history="1">
        <w:r w:rsidRPr="00494A41">
          <w:rPr>
            <w:rStyle w:val="Hyperlink"/>
            <w:lang w:val="en-US"/>
          </w:rPr>
          <w:t>link</w:t>
        </w:r>
      </w:hyperlink>
      <w:r>
        <w:rPr>
          <w:lang w:val="en-US"/>
        </w:rPr>
        <w:t>)</w:t>
      </w:r>
    </w:p>
    <w:p w14:paraId="5196A17E" w14:textId="77777777" w:rsidR="00495DE1" w:rsidRDefault="00495DE1" w:rsidP="00495DE1">
      <w:pPr>
        <w:spacing w:before="100" w:beforeAutospacing="1" w:after="100" w:afterAutospacing="1"/>
        <w:rPr>
          <w:lang w:val="en-US"/>
        </w:rPr>
      </w:pPr>
      <w:r w:rsidRPr="00DF1604">
        <w:rPr>
          <w:noProof/>
          <w:lang w:val="en-US"/>
        </w:rPr>
        <w:drawing>
          <wp:inline distT="0" distB="0" distL="0" distR="0" wp14:anchorId="74462C8D" wp14:editId="43281F99">
            <wp:extent cx="1596540" cy="320437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3162" cy="3217665"/>
                    </a:xfrm>
                    <a:prstGeom prst="rect">
                      <a:avLst/>
                    </a:prstGeom>
                  </pic:spPr>
                </pic:pic>
              </a:graphicData>
            </a:graphic>
          </wp:inline>
        </w:drawing>
      </w:r>
      <w:r>
        <w:rPr>
          <w:lang w:val="en-US"/>
        </w:rPr>
        <w:tab/>
      </w:r>
      <w:r w:rsidRPr="0080041C">
        <w:rPr>
          <w:noProof/>
          <w:lang w:val="en-US"/>
        </w:rPr>
        <w:drawing>
          <wp:inline distT="0" distB="0" distL="0" distR="0" wp14:anchorId="75510C84" wp14:editId="415A1F49">
            <wp:extent cx="1553379" cy="3212327"/>
            <wp:effectExtent l="0" t="0" r="889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7234" cy="3240979"/>
                    </a:xfrm>
                    <a:prstGeom prst="rect">
                      <a:avLst/>
                    </a:prstGeom>
                  </pic:spPr>
                </pic:pic>
              </a:graphicData>
            </a:graphic>
          </wp:inline>
        </w:drawing>
      </w:r>
      <w:r>
        <w:rPr>
          <w:lang w:val="en-US"/>
        </w:rPr>
        <w:tab/>
      </w:r>
      <w:r w:rsidRPr="00494A41">
        <w:rPr>
          <w:noProof/>
          <w:lang w:val="en-US"/>
        </w:rPr>
        <w:drawing>
          <wp:inline distT="0" distB="0" distL="0" distR="0" wp14:anchorId="396F0CC3" wp14:editId="74495520">
            <wp:extent cx="1550929" cy="32202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0500" cy="3240150"/>
                    </a:xfrm>
                    <a:prstGeom prst="rect">
                      <a:avLst/>
                    </a:prstGeom>
                  </pic:spPr>
                </pic:pic>
              </a:graphicData>
            </a:graphic>
          </wp:inline>
        </w:drawing>
      </w:r>
    </w:p>
    <w:p w14:paraId="1ABE4F18" w14:textId="77777777" w:rsidR="00495DE1" w:rsidRDefault="00495DE1" w:rsidP="00495DE1">
      <w:pPr>
        <w:spacing w:before="100" w:beforeAutospacing="1" w:after="100" w:afterAutospacing="1"/>
        <w:rPr>
          <w:lang w:val="en-US"/>
        </w:rPr>
      </w:pPr>
      <w:r>
        <w:rPr>
          <w:lang w:val="en-US"/>
        </w:rPr>
        <w:t>Daily Log – In-depth (</w:t>
      </w:r>
      <w:hyperlink r:id="rId32" w:history="1">
        <w:r w:rsidRPr="00BB7615">
          <w:rPr>
            <w:rStyle w:val="Hyperlink"/>
            <w:lang w:val="en-US"/>
          </w:rPr>
          <w:t>link</w:t>
        </w:r>
      </w:hyperlink>
      <w:r>
        <w:rPr>
          <w:lang w:val="en-US"/>
        </w:rPr>
        <w:t>)</w:t>
      </w:r>
    </w:p>
    <w:p w14:paraId="11ED09EA" w14:textId="77777777" w:rsidR="00495DE1" w:rsidRDefault="00495DE1" w:rsidP="00495DE1">
      <w:pPr>
        <w:spacing w:before="100" w:beforeAutospacing="1" w:after="100" w:afterAutospacing="1"/>
        <w:rPr>
          <w:lang w:val="en-US"/>
        </w:rPr>
      </w:pPr>
      <w:r w:rsidRPr="005368AB">
        <w:rPr>
          <w:noProof/>
          <w:lang w:val="en-US"/>
        </w:rPr>
        <w:lastRenderedPageBreak/>
        <w:drawing>
          <wp:inline distT="0" distB="0" distL="0" distR="0" wp14:anchorId="3C53A6FC" wp14:editId="7039DCD9">
            <wp:extent cx="1558456" cy="335478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6402" cy="3371886"/>
                    </a:xfrm>
                    <a:prstGeom prst="rect">
                      <a:avLst/>
                    </a:prstGeom>
                  </pic:spPr>
                </pic:pic>
              </a:graphicData>
            </a:graphic>
          </wp:inline>
        </w:drawing>
      </w:r>
      <w:r>
        <w:rPr>
          <w:lang w:val="en-US"/>
        </w:rPr>
        <w:tab/>
      </w:r>
      <w:r w:rsidRPr="005E1A68">
        <w:rPr>
          <w:noProof/>
          <w:lang w:val="en-US"/>
        </w:rPr>
        <w:drawing>
          <wp:inline distT="0" distB="0" distL="0" distR="0" wp14:anchorId="76DA5FB9" wp14:editId="329735D1">
            <wp:extent cx="1564226" cy="3355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79590" cy="3388408"/>
                    </a:xfrm>
                    <a:prstGeom prst="rect">
                      <a:avLst/>
                    </a:prstGeom>
                  </pic:spPr>
                </pic:pic>
              </a:graphicData>
            </a:graphic>
          </wp:inline>
        </w:drawing>
      </w:r>
    </w:p>
    <w:p w14:paraId="4DA20057" w14:textId="77777777" w:rsidR="00495DE1" w:rsidRDefault="00495DE1" w:rsidP="00495DE1">
      <w:pPr>
        <w:spacing w:before="100" w:beforeAutospacing="1" w:after="100" w:afterAutospacing="1"/>
        <w:rPr>
          <w:lang w:val="en-US"/>
        </w:rPr>
      </w:pPr>
    </w:p>
    <w:p w14:paraId="5AF3FB7F" w14:textId="77777777" w:rsidR="00495DE1" w:rsidRDefault="00495DE1" w:rsidP="00495DE1">
      <w:pPr>
        <w:spacing w:before="100" w:beforeAutospacing="1" w:after="100" w:afterAutospacing="1"/>
        <w:rPr>
          <w:lang w:val="en-US"/>
        </w:rPr>
      </w:pPr>
    </w:p>
    <w:p w14:paraId="5D041492" w14:textId="77777777" w:rsidR="00495DE1" w:rsidRDefault="00495DE1" w:rsidP="00495DE1">
      <w:pPr>
        <w:spacing w:before="100" w:beforeAutospacing="1" w:after="100" w:afterAutospacing="1"/>
        <w:rPr>
          <w:lang w:val="en-US"/>
        </w:rPr>
      </w:pPr>
    </w:p>
    <w:p w14:paraId="0096124A" w14:textId="77777777" w:rsidR="00495DE1" w:rsidRDefault="00495DE1" w:rsidP="00495DE1">
      <w:pPr>
        <w:spacing w:before="100" w:beforeAutospacing="1" w:after="100" w:afterAutospacing="1"/>
        <w:rPr>
          <w:lang w:val="en-US"/>
        </w:rPr>
      </w:pPr>
    </w:p>
    <w:p w14:paraId="18484DEB" w14:textId="77777777" w:rsidR="00495DE1" w:rsidRDefault="00495DE1" w:rsidP="00495DE1">
      <w:pPr>
        <w:spacing w:before="100" w:beforeAutospacing="1" w:after="100" w:afterAutospacing="1"/>
        <w:rPr>
          <w:lang w:val="en-US"/>
        </w:rPr>
      </w:pPr>
    </w:p>
    <w:p w14:paraId="28E1EA38" w14:textId="77777777" w:rsidR="00495DE1" w:rsidRDefault="00495DE1" w:rsidP="00495DE1">
      <w:pPr>
        <w:spacing w:before="100" w:beforeAutospacing="1" w:after="100" w:afterAutospacing="1"/>
        <w:rPr>
          <w:lang w:val="en-US"/>
        </w:rPr>
      </w:pPr>
    </w:p>
    <w:p w14:paraId="7DE32E02" w14:textId="77777777" w:rsidR="00495DE1" w:rsidRDefault="00495DE1" w:rsidP="00495DE1">
      <w:pPr>
        <w:spacing w:before="100" w:beforeAutospacing="1" w:after="100" w:afterAutospacing="1"/>
        <w:rPr>
          <w:lang w:val="en-US"/>
        </w:rPr>
      </w:pPr>
      <w:r>
        <w:rPr>
          <w:lang w:val="en-US"/>
        </w:rPr>
        <w:t xml:space="preserve">Home Screen </w:t>
      </w:r>
    </w:p>
    <w:p w14:paraId="0F690C1C" w14:textId="77777777" w:rsidR="00495DE1" w:rsidRDefault="00495DE1" w:rsidP="00495DE1">
      <w:pPr>
        <w:spacing w:before="100" w:beforeAutospacing="1" w:after="100" w:afterAutospacing="1"/>
        <w:rPr>
          <w:lang w:val="en-US"/>
        </w:rPr>
      </w:pPr>
      <w:r w:rsidRPr="00A42C12">
        <w:rPr>
          <w:noProof/>
          <w:lang w:val="en-US"/>
        </w:rPr>
        <w:drawing>
          <wp:inline distT="0" distB="0" distL="0" distR="0" wp14:anchorId="6DF86545" wp14:editId="6D51F9CE">
            <wp:extent cx="1272209" cy="217171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7043" cy="2179967"/>
                    </a:xfrm>
                    <a:prstGeom prst="rect">
                      <a:avLst/>
                    </a:prstGeom>
                  </pic:spPr>
                </pic:pic>
              </a:graphicData>
            </a:graphic>
          </wp:inline>
        </w:drawing>
      </w:r>
      <w:r>
        <w:rPr>
          <w:lang w:val="en-US"/>
        </w:rPr>
        <w:tab/>
      </w:r>
      <w:r w:rsidRPr="00410DA1">
        <w:rPr>
          <w:noProof/>
          <w:lang w:val="en-US"/>
        </w:rPr>
        <w:drawing>
          <wp:inline distT="0" distB="0" distL="0" distR="0" wp14:anchorId="7CE949D8" wp14:editId="1CC2E6F8">
            <wp:extent cx="1121134" cy="214509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35976" cy="2173496"/>
                    </a:xfrm>
                    <a:prstGeom prst="rect">
                      <a:avLst/>
                    </a:prstGeom>
                  </pic:spPr>
                </pic:pic>
              </a:graphicData>
            </a:graphic>
          </wp:inline>
        </w:drawing>
      </w:r>
      <w:r>
        <w:rPr>
          <w:lang w:val="en-US"/>
        </w:rPr>
        <w:tab/>
      </w:r>
      <w:r w:rsidRPr="00410DA1">
        <w:rPr>
          <w:noProof/>
          <w:lang w:val="en-US"/>
        </w:rPr>
        <w:drawing>
          <wp:inline distT="0" distB="0" distL="0" distR="0" wp14:anchorId="7C23898A" wp14:editId="7A605DFA">
            <wp:extent cx="1144987" cy="21206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4290" cy="2137907"/>
                    </a:xfrm>
                    <a:prstGeom prst="rect">
                      <a:avLst/>
                    </a:prstGeom>
                  </pic:spPr>
                </pic:pic>
              </a:graphicData>
            </a:graphic>
          </wp:inline>
        </w:drawing>
      </w:r>
      <w:r>
        <w:rPr>
          <w:lang w:val="en-US"/>
        </w:rPr>
        <w:tab/>
      </w:r>
      <w:r w:rsidRPr="00CC1262">
        <w:rPr>
          <w:noProof/>
          <w:lang w:val="en-US"/>
        </w:rPr>
        <w:drawing>
          <wp:inline distT="0" distB="0" distL="0" distR="0" wp14:anchorId="5E0240EC" wp14:editId="17817661">
            <wp:extent cx="1150346" cy="214685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62391" cy="2169331"/>
                    </a:xfrm>
                    <a:prstGeom prst="rect">
                      <a:avLst/>
                    </a:prstGeom>
                  </pic:spPr>
                </pic:pic>
              </a:graphicData>
            </a:graphic>
          </wp:inline>
        </w:drawing>
      </w:r>
    </w:p>
    <w:p w14:paraId="4C025654" w14:textId="77777777" w:rsidR="00495DE1" w:rsidRDefault="00495DE1" w:rsidP="00495DE1">
      <w:pPr>
        <w:spacing w:before="100" w:beforeAutospacing="1" w:after="100" w:afterAutospacing="1"/>
        <w:rPr>
          <w:lang w:val="en-US"/>
        </w:rPr>
      </w:pPr>
      <w:r>
        <w:rPr>
          <w:noProof/>
          <w:lang w:val="en-US"/>
        </w:rPr>
        <w:lastRenderedPageBreak/>
        <w:drawing>
          <wp:inline distT="0" distB="0" distL="0" distR="0" wp14:anchorId="5CA71624" wp14:editId="1109580B">
            <wp:extent cx="1272209" cy="2024253"/>
            <wp:effectExtent l="0" t="0" r="4445"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77695" cy="2032982"/>
                    </a:xfrm>
                    <a:prstGeom prst="rect">
                      <a:avLst/>
                    </a:prstGeom>
                  </pic:spPr>
                </pic:pic>
              </a:graphicData>
            </a:graphic>
          </wp:inline>
        </w:drawing>
      </w:r>
      <w:r>
        <w:rPr>
          <w:lang w:val="en-US"/>
        </w:rPr>
        <w:tab/>
      </w:r>
      <w:r>
        <w:rPr>
          <w:lang w:val="en-US"/>
        </w:rPr>
        <w:object w:dxaOrig="2905" w:dyaOrig="816" w14:anchorId="757B0E39">
          <v:shape id="_x0000_i1028" type="#_x0000_t75" style="width:144.55pt;height:41.45pt" o:ole="">
            <v:imagedata r:id="rId20" o:title=""/>
          </v:shape>
          <o:OLEObject Type="Embed" ProgID="Package" ShapeID="_x0000_i1028" DrawAspect="Content" ObjectID="_1728659953" r:id="rId34"/>
        </w:object>
      </w:r>
    </w:p>
    <w:p w14:paraId="10B6AB49" w14:textId="77777777" w:rsidR="00495DE1" w:rsidRPr="00680D97" w:rsidRDefault="00495DE1" w:rsidP="00495DE1">
      <w:pPr>
        <w:spacing w:before="100" w:beforeAutospacing="1" w:after="100" w:afterAutospacing="1"/>
        <w:rPr>
          <w:lang w:val="en-US"/>
        </w:rPr>
      </w:pPr>
    </w:p>
    <w:p w14:paraId="4AD5D008" w14:textId="6E051453" w:rsidR="00495DE1" w:rsidRDefault="004942B2" w:rsidP="00495DE1">
      <w:pPr>
        <w:spacing w:before="100" w:beforeAutospacing="1" w:after="100" w:afterAutospacing="1"/>
        <w:rPr>
          <w:rStyle w:val="Heading3Char"/>
          <w:lang w:val="en-US"/>
        </w:rPr>
      </w:pPr>
      <w:bookmarkStart w:id="12" w:name="_Toc114497254"/>
      <w:r>
        <w:rPr>
          <w:rStyle w:val="Heading3Char"/>
          <w:lang w:val="en-US"/>
        </w:rPr>
        <w:t>6</w:t>
      </w:r>
      <w:r w:rsidR="00495DE1" w:rsidRPr="006B2B11">
        <w:rPr>
          <w:rStyle w:val="Heading3Char"/>
          <w:lang w:val="en-US"/>
        </w:rPr>
        <w:t>.2 Hardware Interfaces</w:t>
      </w:r>
      <w:bookmarkEnd w:id="12"/>
    </w:p>
    <w:p w14:paraId="079AABCF" w14:textId="77777777" w:rsidR="00495DE1" w:rsidRPr="006B2B11" w:rsidRDefault="00495DE1" w:rsidP="00495DE1">
      <w:pPr>
        <w:spacing w:before="100" w:beforeAutospacing="1" w:after="100" w:afterAutospacing="1"/>
        <w:rPr>
          <w:lang w:val="en-US"/>
        </w:rPr>
      </w:pPr>
      <w:r>
        <w:rPr>
          <w:lang w:val="en-US"/>
        </w:rPr>
        <w:t xml:space="preserve">This application will be able to run on all currently supported Android and IOS devices. </w:t>
      </w:r>
    </w:p>
    <w:p w14:paraId="53BDE310" w14:textId="7E66A77F" w:rsidR="00495DE1" w:rsidRDefault="004942B2" w:rsidP="00495DE1">
      <w:pPr>
        <w:spacing w:before="100" w:beforeAutospacing="1" w:after="100" w:afterAutospacing="1"/>
        <w:rPr>
          <w:rStyle w:val="Heading3Char"/>
          <w:lang w:val="en-US"/>
        </w:rPr>
      </w:pPr>
      <w:bookmarkStart w:id="13" w:name="_Toc114497255"/>
      <w:r>
        <w:rPr>
          <w:rStyle w:val="Heading3Char"/>
          <w:lang w:val="en-US"/>
        </w:rPr>
        <w:t>6</w:t>
      </w:r>
      <w:r w:rsidR="00495DE1" w:rsidRPr="006B2B11">
        <w:rPr>
          <w:rStyle w:val="Heading3Char"/>
          <w:lang w:val="en-US"/>
        </w:rPr>
        <w:t>.</w:t>
      </w:r>
      <w:r>
        <w:rPr>
          <w:rStyle w:val="Heading3Char"/>
          <w:lang w:val="en-US"/>
        </w:rPr>
        <w:t>3</w:t>
      </w:r>
      <w:r w:rsidR="00495DE1" w:rsidRPr="006B2B11">
        <w:rPr>
          <w:rStyle w:val="Heading3Char"/>
          <w:lang w:val="en-US"/>
        </w:rPr>
        <w:t xml:space="preserve"> Software Interfaces</w:t>
      </w:r>
      <w:bookmarkEnd w:id="13"/>
    </w:p>
    <w:p w14:paraId="36BCC5DD" w14:textId="77777777" w:rsidR="00495DE1" w:rsidRPr="006B2B11" w:rsidRDefault="00495DE1" w:rsidP="00495DE1">
      <w:pPr>
        <w:spacing w:before="100" w:beforeAutospacing="1" w:after="100" w:afterAutospacing="1"/>
        <w:rPr>
          <w:lang w:val="en-US"/>
        </w:rPr>
      </w:pPr>
      <w:r>
        <w:rPr>
          <w:lang w:val="en-US"/>
        </w:rPr>
        <w:t xml:space="preserve">The backend software will be written with C++ in visual studio. The android frontend software will be built with visual studio. The relational database will be built with SQL and communicated with such. The nonrelational database will be built with json and communicated with such. </w:t>
      </w:r>
    </w:p>
    <w:p w14:paraId="0D6C9246" w14:textId="77777777" w:rsidR="00AF6E4C" w:rsidRDefault="00AF6E4C"/>
    <w:sectPr w:rsidR="00AF6E4C" w:rsidSect="00CA590E">
      <w:footerReference w:type="even" r:id="rId35"/>
      <w:footerReference w:type="default" r:id="rId36"/>
      <w:pgSz w:w="11906" w:h="16838"/>
      <w:pgMar w:top="1134" w:right="850"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E1FCE" w14:textId="77777777" w:rsidR="00B6688B" w:rsidRDefault="00B6688B" w:rsidP="00522261">
      <w:r>
        <w:separator/>
      </w:r>
    </w:p>
  </w:endnote>
  <w:endnote w:type="continuationSeparator" w:id="0">
    <w:p w14:paraId="68AFA0BB" w14:textId="77777777" w:rsidR="00B6688B" w:rsidRDefault="00B6688B" w:rsidP="00522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3663A" w14:textId="77777777" w:rsidR="00FC3392" w:rsidRDefault="00AD2C6B" w:rsidP="00153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F59CCF" w14:textId="77777777" w:rsidR="00FC3392" w:rsidRDefault="00C30C8E" w:rsidP="00CA590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2322" w14:textId="77777777" w:rsidR="00FC3392" w:rsidRDefault="00AD2C6B" w:rsidP="00153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5EFAA1B2" w14:textId="77777777" w:rsidR="00FC3392" w:rsidRPr="00F37EB6" w:rsidRDefault="00C30C8E" w:rsidP="00F9535E">
    <w:pPr>
      <w:pStyle w:val="Footer"/>
      <w:ind w:right="360"/>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0B335" w14:textId="77777777" w:rsidR="00B6688B" w:rsidRDefault="00B6688B" w:rsidP="00522261">
      <w:r>
        <w:separator/>
      </w:r>
    </w:p>
  </w:footnote>
  <w:footnote w:type="continuationSeparator" w:id="0">
    <w:p w14:paraId="14EDAE30" w14:textId="77777777" w:rsidR="00B6688B" w:rsidRDefault="00B6688B" w:rsidP="005222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50C"/>
    <w:multiLevelType w:val="multilevel"/>
    <w:tmpl w:val="343434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B2C75FE"/>
    <w:multiLevelType w:val="multilevel"/>
    <w:tmpl w:val="BF92D142"/>
    <w:lvl w:ilvl="0">
      <w:start w:val="2"/>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 w15:restartNumberingAfterBreak="0">
    <w:nsid w:val="2D8A33B3"/>
    <w:multiLevelType w:val="hybridMultilevel"/>
    <w:tmpl w:val="3EDCD1BE"/>
    <w:lvl w:ilvl="0" w:tplc="3C90AE4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58319E"/>
    <w:multiLevelType w:val="hybridMultilevel"/>
    <w:tmpl w:val="6D305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89A795E"/>
    <w:multiLevelType w:val="hybridMultilevel"/>
    <w:tmpl w:val="65C481D4"/>
    <w:lvl w:ilvl="0" w:tplc="D6AE7C9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452802"/>
    <w:multiLevelType w:val="hybridMultilevel"/>
    <w:tmpl w:val="268E65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6E56CF"/>
    <w:multiLevelType w:val="hybridMultilevel"/>
    <w:tmpl w:val="278EC73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7" w15:restartNumberingAfterBreak="0">
    <w:nsid w:val="4F694662"/>
    <w:multiLevelType w:val="hybridMultilevel"/>
    <w:tmpl w:val="B3CE5D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C3B1F71"/>
    <w:multiLevelType w:val="hybridMultilevel"/>
    <w:tmpl w:val="C3145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F976F01"/>
    <w:multiLevelType w:val="hybridMultilevel"/>
    <w:tmpl w:val="AF84E82A"/>
    <w:lvl w:ilvl="0" w:tplc="9D7AE26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A721EC"/>
    <w:multiLevelType w:val="hybridMultilevel"/>
    <w:tmpl w:val="3AA4FF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82345A2"/>
    <w:multiLevelType w:val="hybridMultilevel"/>
    <w:tmpl w:val="39946286"/>
    <w:lvl w:ilvl="0" w:tplc="FE0231C2">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E402E8"/>
    <w:multiLevelType w:val="hybridMultilevel"/>
    <w:tmpl w:val="50BC8AAA"/>
    <w:lvl w:ilvl="0" w:tplc="C2AA6F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AC739E"/>
    <w:multiLevelType w:val="multilevel"/>
    <w:tmpl w:val="84D0995E"/>
    <w:lvl w:ilvl="0">
      <w:start w:val="3"/>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79FB6634"/>
    <w:multiLevelType w:val="hybridMultilevel"/>
    <w:tmpl w:val="5C6E69CE"/>
    <w:lvl w:ilvl="0" w:tplc="E914214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8"/>
  </w:num>
  <w:num w:numId="5">
    <w:abstractNumId w:val="7"/>
  </w:num>
  <w:num w:numId="6">
    <w:abstractNumId w:val="10"/>
  </w:num>
  <w:num w:numId="7">
    <w:abstractNumId w:val="3"/>
  </w:num>
  <w:num w:numId="8">
    <w:abstractNumId w:val="6"/>
  </w:num>
  <w:num w:numId="9">
    <w:abstractNumId w:val="9"/>
  </w:num>
  <w:num w:numId="10">
    <w:abstractNumId w:val="4"/>
  </w:num>
  <w:num w:numId="11">
    <w:abstractNumId w:val="14"/>
  </w:num>
  <w:num w:numId="12">
    <w:abstractNumId w:val="2"/>
  </w:num>
  <w:num w:numId="13">
    <w:abstractNumId w:val="12"/>
  </w:num>
  <w:num w:numId="14">
    <w:abstractNumId w:val="13"/>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ily Dennie">
    <w15:presenceInfo w15:providerId="Windows Live" w15:userId="85c54955ca32aa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38D"/>
    <w:rsid w:val="000002F1"/>
    <w:rsid w:val="000113B4"/>
    <w:rsid w:val="00035891"/>
    <w:rsid w:val="00040AA8"/>
    <w:rsid w:val="00046513"/>
    <w:rsid w:val="000651DE"/>
    <w:rsid w:val="000678D5"/>
    <w:rsid w:val="000723A5"/>
    <w:rsid w:val="00076996"/>
    <w:rsid w:val="00081655"/>
    <w:rsid w:val="000868B4"/>
    <w:rsid w:val="000A1BD5"/>
    <w:rsid w:val="000A3847"/>
    <w:rsid w:val="000A7FEE"/>
    <w:rsid w:val="000C0FA4"/>
    <w:rsid w:val="00102878"/>
    <w:rsid w:val="001136BE"/>
    <w:rsid w:val="00120CAE"/>
    <w:rsid w:val="0015284B"/>
    <w:rsid w:val="001710E5"/>
    <w:rsid w:val="00185070"/>
    <w:rsid w:val="001A1CFD"/>
    <w:rsid w:val="001B1115"/>
    <w:rsid w:val="001B417E"/>
    <w:rsid w:val="001B62EC"/>
    <w:rsid w:val="001C0EE2"/>
    <w:rsid w:val="001C4F34"/>
    <w:rsid w:val="001C4F4A"/>
    <w:rsid w:val="001C7E62"/>
    <w:rsid w:val="001D27C6"/>
    <w:rsid w:val="001D4585"/>
    <w:rsid w:val="001D5D8A"/>
    <w:rsid w:val="001E0DA6"/>
    <w:rsid w:val="001F3F39"/>
    <w:rsid w:val="00200E07"/>
    <w:rsid w:val="0020135F"/>
    <w:rsid w:val="00213089"/>
    <w:rsid w:val="00214720"/>
    <w:rsid w:val="0024415F"/>
    <w:rsid w:val="00247902"/>
    <w:rsid w:val="00250F26"/>
    <w:rsid w:val="00261D7F"/>
    <w:rsid w:val="0026294A"/>
    <w:rsid w:val="002B4F6A"/>
    <w:rsid w:val="002C38A0"/>
    <w:rsid w:val="002C5359"/>
    <w:rsid w:val="002D6AE5"/>
    <w:rsid w:val="002F4342"/>
    <w:rsid w:val="002F7910"/>
    <w:rsid w:val="00321B01"/>
    <w:rsid w:val="00337A83"/>
    <w:rsid w:val="0034122F"/>
    <w:rsid w:val="00347737"/>
    <w:rsid w:val="00347C49"/>
    <w:rsid w:val="0037401F"/>
    <w:rsid w:val="00381BA1"/>
    <w:rsid w:val="0038749F"/>
    <w:rsid w:val="00392F18"/>
    <w:rsid w:val="003C7D78"/>
    <w:rsid w:val="003D147D"/>
    <w:rsid w:val="003D38C2"/>
    <w:rsid w:val="003D5374"/>
    <w:rsid w:val="003D7F1F"/>
    <w:rsid w:val="004117CA"/>
    <w:rsid w:val="004129C9"/>
    <w:rsid w:val="00415DFC"/>
    <w:rsid w:val="00417889"/>
    <w:rsid w:val="00427698"/>
    <w:rsid w:val="00431CF8"/>
    <w:rsid w:val="00434BC3"/>
    <w:rsid w:val="004430DD"/>
    <w:rsid w:val="00461E33"/>
    <w:rsid w:val="004621A6"/>
    <w:rsid w:val="0047187F"/>
    <w:rsid w:val="004942B2"/>
    <w:rsid w:val="00495DE1"/>
    <w:rsid w:val="004967A5"/>
    <w:rsid w:val="004A0909"/>
    <w:rsid w:val="004C3A0E"/>
    <w:rsid w:val="004E095C"/>
    <w:rsid w:val="004F1862"/>
    <w:rsid w:val="004F6B74"/>
    <w:rsid w:val="005023E1"/>
    <w:rsid w:val="00513948"/>
    <w:rsid w:val="00514137"/>
    <w:rsid w:val="00522261"/>
    <w:rsid w:val="00542812"/>
    <w:rsid w:val="00572C98"/>
    <w:rsid w:val="00582B03"/>
    <w:rsid w:val="00590270"/>
    <w:rsid w:val="00592DF7"/>
    <w:rsid w:val="00595CD3"/>
    <w:rsid w:val="005963A4"/>
    <w:rsid w:val="005A1599"/>
    <w:rsid w:val="005A2EA1"/>
    <w:rsid w:val="005C735F"/>
    <w:rsid w:val="005F7AEE"/>
    <w:rsid w:val="00600F02"/>
    <w:rsid w:val="00603C67"/>
    <w:rsid w:val="0061214F"/>
    <w:rsid w:val="00614725"/>
    <w:rsid w:val="00630F0E"/>
    <w:rsid w:val="00632706"/>
    <w:rsid w:val="006444A3"/>
    <w:rsid w:val="0065272E"/>
    <w:rsid w:val="0067524B"/>
    <w:rsid w:val="00677C61"/>
    <w:rsid w:val="00680EC6"/>
    <w:rsid w:val="0068287F"/>
    <w:rsid w:val="00682B7D"/>
    <w:rsid w:val="00686D50"/>
    <w:rsid w:val="00687826"/>
    <w:rsid w:val="00692FE2"/>
    <w:rsid w:val="00693414"/>
    <w:rsid w:val="006A12CA"/>
    <w:rsid w:val="006C3B82"/>
    <w:rsid w:val="0070199B"/>
    <w:rsid w:val="00721E3B"/>
    <w:rsid w:val="00731B13"/>
    <w:rsid w:val="0073479D"/>
    <w:rsid w:val="007419A0"/>
    <w:rsid w:val="00772A16"/>
    <w:rsid w:val="00777C5A"/>
    <w:rsid w:val="007B00CC"/>
    <w:rsid w:val="007B3E27"/>
    <w:rsid w:val="007B60AA"/>
    <w:rsid w:val="007D1B8C"/>
    <w:rsid w:val="007D37FB"/>
    <w:rsid w:val="007E0E5C"/>
    <w:rsid w:val="007F7AF1"/>
    <w:rsid w:val="00825A7A"/>
    <w:rsid w:val="00831494"/>
    <w:rsid w:val="00833874"/>
    <w:rsid w:val="008408CA"/>
    <w:rsid w:val="00850BE9"/>
    <w:rsid w:val="0085304B"/>
    <w:rsid w:val="00863BEC"/>
    <w:rsid w:val="00884D7C"/>
    <w:rsid w:val="0089050D"/>
    <w:rsid w:val="008A32BD"/>
    <w:rsid w:val="008B6322"/>
    <w:rsid w:val="008B67D0"/>
    <w:rsid w:val="008C397E"/>
    <w:rsid w:val="008D0F58"/>
    <w:rsid w:val="008E402C"/>
    <w:rsid w:val="008F62AF"/>
    <w:rsid w:val="00901DB4"/>
    <w:rsid w:val="00902E84"/>
    <w:rsid w:val="009066B7"/>
    <w:rsid w:val="00911474"/>
    <w:rsid w:val="00911C06"/>
    <w:rsid w:val="00921933"/>
    <w:rsid w:val="00925D32"/>
    <w:rsid w:val="00930980"/>
    <w:rsid w:val="0093205C"/>
    <w:rsid w:val="0095346E"/>
    <w:rsid w:val="009565C2"/>
    <w:rsid w:val="00963F5B"/>
    <w:rsid w:val="009811BF"/>
    <w:rsid w:val="009862B5"/>
    <w:rsid w:val="00996B61"/>
    <w:rsid w:val="009A0AF8"/>
    <w:rsid w:val="009A5622"/>
    <w:rsid w:val="009B5839"/>
    <w:rsid w:val="009C192F"/>
    <w:rsid w:val="009C5366"/>
    <w:rsid w:val="009E0DA1"/>
    <w:rsid w:val="009E6011"/>
    <w:rsid w:val="009F2A63"/>
    <w:rsid w:val="00A242C7"/>
    <w:rsid w:val="00A2505A"/>
    <w:rsid w:val="00A3057F"/>
    <w:rsid w:val="00A31D5B"/>
    <w:rsid w:val="00A35197"/>
    <w:rsid w:val="00A462EA"/>
    <w:rsid w:val="00A4763F"/>
    <w:rsid w:val="00A7010F"/>
    <w:rsid w:val="00A833B9"/>
    <w:rsid w:val="00AA3015"/>
    <w:rsid w:val="00AB0EB3"/>
    <w:rsid w:val="00AB3F57"/>
    <w:rsid w:val="00AB51A3"/>
    <w:rsid w:val="00AB7154"/>
    <w:rsid w:val="00AC19D7"/>
    <w:rsid w:val="00AC5771"/>
    <w:rsid w:val="00AD2C6B"/>
    <w:rsid w:val="00AF243F"/>
    <w:rsid w:val="00AF432F"/>
    <w:rsid w:val="00AF6E4C"/>
    <w:rsid w:val="00B07AD3"/>
    <w:rsid w:val="00B33AC3"/>
    <w:rsid w:val="00B351BE"/>
    <w:rsid w:val="00B36382"/>
    <w:rsid w:val="00B54BA3"/>
    <w:rsid w:val="00B65C98"/>
    <w:rsid w:val="00B66671"/>
    <w:rsid w:val="00B6687F"/>
    <w:rsid w:val="00B6688B"/>
    <w:rsid w:val="00B713C7"/>
    <w:rsid w:val="00B72EAE"/>
    <w:rsid w:val="00B73249"/>
    <w:rsid w:val="00B76E5A"/>
    <w:rsid w:val="00B80E6E"/>
    <w:rsid w:val="00B94305"/>
    <w:rsid w:val="00B9522B"/>
    <w:rsid w:val="00BA20FB"/>
    <w:rsid w:val="00BA277F"/>
    <w:rsid w:val="00BC76D7"/>
    <w:rsid w:val="00BD3839"/>
    <w:rsid w:val="00BE1B8A"/>
    <w:rsid w:val="00BE7E09"/>
    <w:rsid w:val="00BF6EDD"/>
    <w:rsid w:val="00C124E7"/>
    <w:rsid w:val="00C2415B"/>
    <w:rsid w:val="00C24FF4"/>
    <w:rsid w:val="00C30C8E"/>
    <w:rsid w:val="00C3241E"/>
    <w:rsid w:val="00C6487A"/>
    <w:rsid w:val="00C66ACE"/>
    <w:rsid w:val="00C8391E"/>
    <w:rsid w:val="00C911F6"/>
    <w:rsid w:val="00C92181"/>
    <w:rsid w:val="00C965F1"/>
    <w:rsid w:val="00CA23BE"/>
    <w:rsid w:val="00CA2F60"/>
    <w:rsid w:val="00CC23E2"/>
    <w:rsid w:val="00CF18DD"/>
    <w:rsid w:val="00D1600C"/>
    <w:rsid w:val="00D30FE5"/>
    <w:rsid w:val="00D40525"/>
    <w:rsid w:val="00D56E6D"/>
    <w:rsid w:val="00D75C10"/>
    <w:rsid w:val="00D97D30"/>
    <w:rsid w:val="00DC3972"/>
    <w:rsid w:val="00DC52CA"/>
    <w:rsid w:val="00DE1AAE"/>
    <w:rsid w:val="00DE2C73"/>
    <w:rsid w:val="00DF6E7D"/>
    <w:rsid w:val="00E05483"/>
    <w:rsid w:val="00E3053D"/>
    <w:rsid w:val="00E32370"/>
    <w:rsid w:val="00E35737"/>
    <w:rsid w:val="00E35846"/>
    <w:rsid w:val="00E5586F"/>
    <w:rsid w:val="00E55E2B"/>
    <w:rsid w:val="00E60DFD"/>
    <w:rsid w:val="00E6369E"/>
    <w:rsid w:val="00E709C1"/>
    <w:rsid w:val="00E741FE"/>
    <w:rsid w:val="00E86679"/>
    <w:rsid w:val="00E9412A"/>
    <w:rsid w:val="00EA7FF3"/>
    <w:rsid w:val="00EE5DFC"/>
    <w:rsid w:val="00EF0FF7"/>
    <w:rsid w:val="00EF281A"/>
    <w:rsid w:val="00F015B6"/>
    <w:rsid w:val="00F1793E"/>
    <w:rsid w:val="00F2099F"/>
    <w:rsid w:val="00F30B96"/>
    <w:rsid w:val="00F42D9C"/>
    <w:rsid w:val="00F459D6"/>
    <w:rsid w:val="00F4638D"/>
    <w:rsid w:val="00F47715"/>
    <w:rsid w:val="00F5685C"/>
    <w:rsid w:val="00F606E9"/>
    <w:rsid w:val="00F6323D"/>
    <w:rsid w:val="00F71586"/>
    <w:rsid w:val="00F71C1C"/>
    <w:rsid w:val="00FA1490"/>
    <w:rsid w:val="00FA50C2"/>
    <w:rsid w:val="00FB1AF2"/>
    <w:rsid w:val="00FB4FAF"/>
    <w:rsid w:val="00FC2FF9"/>
    <w:rsid w:val="00FD6828"/>
    <w:rsid w:val="00FE3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72E80A4"/>
  <w15:chartTrackingRefBased/>
  <w15:docId w15:val="{C42C8700-786E-4691-96AB-A0F7A3E82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4E7"/>
    <w:pPr>
      <w:spacing w:after="0" w:line="240" w:lineRule="auto"/>
    </w:pPr>
    <w:rPr>
      <w:rFonts w:ascii="Times New Roman" w:eastAsia="Times New Roman" w:hAnsi="Times New Roman" w:cs="Times New Roman"/>
      <w:sz w:val="24"/>
      <w:szCs w:val="24"/>
      <w:lang w:val="ru-RU" w:eastAsia="ru-RU"/>
    </w:rPr>
  </w:style>
  <w:style w:type="paragraph" w:styleId="Heading2">
    <w:name w:val="heading 2"/>
    <w:basedOn w:val="Normal"/>
    <w:link w:val="Heading2Char"/>
    <w:qFormat/>
    <w:rsid w:val="00495DE1"/>
    <w:pPr>
      <w:spacing w:before="100" w:beforeAutospacing="1" w:after="100" w:afterAutospacing="1"/>
      <w:outlineLvl w:val="1"/>
    </w:pPr>
    <w:rPr>
      <w:b/>
      <w:bCs/>
      <w:sz w:val="36"/>
      <w:szCs w:val="36"/>
    </w:rPr>
  </w:style>
  <w:style w:type="paragraph" w:styleId="Heading3">
    <w:name w:val="heading 3"/>
    <w:basedOn w:val="Normal"/>
    <w:next w:val="Normal"/>
    <w:link w:val="Heading3Char"/>
    <w:qFormat/>
    <w:rsid w:val="00495DE1"/>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95DE1"/>
    <w:rPr>
      <w:rFonts w:ascii="Times New Roman" w:eastAsia="Times New Roman" w:hAnsi="Times New Roman" w:cs="Times New Roman"/>
      <w:b/>
      <w:bCs/>
      <w:sz w:val="36"/>
      <w:szCs w:val="36"/>
      <w:lang w:val="ru-RU" w:eastAsia="ru-RU"/>
    </w:rPr>
  </w:style>
  <w:style w:type="character" w:customStyle="1" w:styleId="Heading3Char">
    <w:name w:val="Heading 3 Char"/>
    <w:basedOn w:val="DefaultParagraphFont"/>
    <w:link w:val="Heading3"/>
    <w:rsid w:val="00495DE1"/>
    <w:rPr>
      <w:rFonts w:ascii="Arial" w:eastAsia="Times New Roman" w:hAnsi="Arial" w:cs="Arial"/>
      <w:b/>
      <w:bCs/>
      <w:sz w:val="26"/>
      <w:szCs w:val="26"/>
      <w:lang w:val="ru-RU" w:eastAsia="ru-RU"/>
    </w:rPr>
  </w:style>
  <w:style w:type="character" w:styleId="Hyperlink">
    <w:name w:val="Hyperlink"/>
    <w:basedOn w:val="DefaultParagraphFont"/>
    <w:uiPriority w:val="99"/>
    <w:rsid w:val="00495DE1"/>
    <w:rPr>
      <w:color w:val="0000FF"/>
      <w:u w:val="single"/>
    </w:rPr>
  </w:style>
  <w:style w:type="character" w:styleId="Emphasis">
    <w:name w:val="Emphasis"/>
    <w:basedOn w:val="DefaultParagraphFont"/>
    <w:qFormat/>
    <w:rsid w:val="00495DE1"/>
    <w:rPr>
      <w:i/>
      <w:iCs/>
    </w:rPr>
  </w:style>
  <w:style w:type="paragraph" w:styleId="TOC1">
    <w:name w:val="toc 1"/>
    <w:basedOn w:val="Normal"/>
    <w:next w:val="Normal"/>
    <w:autoRedefine/>
    <w:semiHidden/>
    <w:rsid w:val="00495DE1"/>
  </w:style>
  <w:style w:type="paragraph" w:styleId="TOC2">
    <w:name w:val="toc 2"/>
    <w:basedOn w:val="Normal"/>
    <w:next w:val="Normal"/>
    <w:autoRedefine/>
    <w:uiPriority w:val="39"/>
    <w:rsid w:val="00495DE1"/>
    <w:pPr>
      <w:ind w:left="240"/>
    </w:pPr>
  </w:style>
  <w:style w:type="paragraph" w:styleId="Title">
    <w:name w:val="Title"/>
    <w:basedOn w:val="Normal"/>
    <w:link w:val="TitleChar"/>
    <w:qFormat/>
    <w:rsid w:val="00495DE1"/>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495DE1"/>
    <w:rPr>
      <w:rFonts w:ascii="Arial" w:eastAsia="Times New Roman" w:hAnsi="Arial" w:cs="Arial"/>
      <w:b/>
      <w:bCs/>
      <w:kern w:val="28"/>
      <w:sz w:val="32"/>
      <w:szCs w:val="32"/>
      <w:lang w:val="ru-RU" w:eastAsia="ru-RU"/>
    </w:rPr>
  </w:style>
  <w:style w:type="paragraph" w:styleId="Footer">
    <w:name w:val="footer"/>
    <w:basedOn w:val="Normal"/>
    <w:link w:val="FooterChar"/>
    <w:rsid w:val="00495DE1"/>
    <w:pPr>
      <w:tabs>
        <w:tab w:val="center" w:pos="4320"/>
        <w:tab w:val="right" w:pos="8640"/>
      </w:tabs>
    </w:pPr>
  </w:style>
  <w:style w:type="character" w:customStyle="1" w:styleId="FooterChar">
    <w:name w:val="Footer Char"/>
    <w:basedOn w:val="DefaultParagraphFont"/>
    <w:link w:val="Footer"/>
    <w:rsid w:val="00495DE1"/>
    <w:rPr>
      <w:rFonts w:ascii="Times New Roman" w:eastAsia="Times New Roman" w:hAnsi="Times New Roman" w:cs="Times New Roman"/>
      <w:sz w:val="24"/>
      <w:szCs w:val="24"/>
      <w:lang w:val="ru-RU" w:eastAsia="ru-RU"/>
    </w:rPr>
  </w:style>
  <w:style w:type="character" w:styleId="PageNumber">
    <w:name w:val="page number"/>
    <w:basedOn w:val="DefaultParagraphFont"/>
    <w:rsid w:val="00495DE1"/>
  </w:style>
  <w:style w:type="paragraph" w:styleId="TOC3">
    <w:name w:val="toc 3"/>
    <w:basedOn w:val="Normal"/>
    <w:next w:val="Normal"/>
    <w:autoRedefine/>
    <w:uiPriority w:val="39"/>
    <w:rsid w:val="00495DE1"/>
    <w:pPr>
      <w:ind w:left="480"/>
    </w:pPr>
  </w:style>
  <w:style w:type="paragraph" w:customStyle="1" w:styleId="Table-Heading">
    <w:name w:val="Table - Heading"/>
    <w:basedOn w:val="Normal"/>
    <w:next w:val="Normal"/>
    <w:rsid w:val="00495DE1"/>
    <w:pPr>
      <w:keepNext/>
      <w:pBdr>
        <w:bottom w:val="single" w:sz="36" w:space="3" w:color="C0C0C0"/>
      </w:pBdr>
      <w:spacing w:before="120"/>
    </w:pPr>
    <w:rPr>
      <w:rFonts w:ascii="Arial" w:hAnsi="Arial"/>
      <w:b/>
      <w:sz w:val="20"/>
      <w:szCs w:val="20"/>
      <w:lang w:val="en-US" w:eastAsia="en-US"/>
    </w:rPr>
  </w:style>
  <w:style w:type="paragraph" w:customStyle="1" w:styleId="Table-Text">
    <w:name w:val="Table - Text"/>
    <w:basedOn w:val="Normal"/>
    <w:rsid w:val="00495DE1"/>
    <w:pPr>
      <w:spacing w:before="60" w:after="60"/>
    </w:pPr>
    <w:rPr>
      <w:sz w:val="20"/>
      <w:szCs w:val="20"/>
      <w:lang w:val="en-US" w:eastAsia="en-US"/>
    </w:rPr>
  </w:style>
  <w:style w:type="paragraph" w:customStyle="1" w:styleId="Table-ColHead">
    <w:name w:val="Table - Col. Head"/>
    <w:basedOn w:val="Normal"/>
    <w:rsid w:val="00495DE1"/>
    <w:pPr>
      <w:keepNext/>
      <w:suppressAutoHyphens/>
      <w:spacing w:before="60" w:after="60"/>
    </w:pPr>
    <w:rPr>
      <w:rFonts w:ascii="Arial" w:hAnsi="Arial"/>
      <w:b/>
      <w:sz w:val="20"/>
      <w:szCs w:val="20"/>
      <w:lang w:val="en-US" w:eastAsia="en-US"/>
    </w:rPr>
  </w:style>
  <w:style w:type="paragraph" w:customStyle="1" w:styleId="Comment">
    <w:name w:val="Comment"/>
    <w:basedOn w:val="Normal"/>
    <w:rsid w:val="00495DE1"/>
    <w:pPr>
      <w:overflowPunct w:val="0"/>
      <w:autoSpaceDE w:val="0"/>
      <w:autoSpaceDN w:val="0"/>
      <w:adjustRightInd w:val="0"/>
      <w:spacing w:after="120"/>
      <w:jc w:val="both"/>
      <w:textAlignment w:val="baseline"/>
    </w:pPr>
    <w:rPr>
      <w:i/>
      <w:color w:val="000080"/>
      <w:sz w:val="22"/>
      <w:szCs w:val="20"/>
      <w:lang w:val="en-US" w:eastAsia="en-US"/>
    </w:rPr>
  </w:style>
  <w:style w:type="paragraph" w:styleId="ListParagraph">
    <w:name w:val="List Paragraph"/>
    <w:basedOn w:val="Normal"/>
    <w:uiPriority w:val="34"/>
    <w:qFormat/>
    <w:rsid w:val="00495DE1"/>
    <w:pPr>
      <w:ind w:left="720"/>
      <w:contextualSpacing/>
    </w:pPr>
  </w:style>
  <w:style w:type="character" w:styleId="UnresolvedMention">
    <w:name w:val="Unresolved Mention"/>
    <w:basedOn w:val="DefaultParagraphFont"/>
    <w:uiPriority w:val="99"/>
    <w:semiHidden/>
    <w:unhideWhenUsed/>
    <w:rsid w:val="00F5685C"/>
    <w:rPr>
      <w:color w:val="605E5C"/>
      <w:shd w:val="clear" w:color="auto" w:fill="E1DFDD"/>
    </w:rPr>
  </w:style>
  <w:style w:type="paragraph" w:styleId="Header">
    <w:name w:val="header"/>
    <w:basedOn w:val="Normal"/>
    <w:link w:val="HeaderChar"/>
    <w:uiPriority w:val="99"/>
    <w:unhideWhenUsed/>
    <w:rsid w:val="00522261"/>
    <w:pPr>
      <w:tabs>
        <w:tab w:val="center" w:pos="4680"/>
        <w:tab w:val="right" w:pos="9360"/>
      </w:tabs>
    </w:pPr>
  </w:style>
  <w:style w:type="character" w:customStyle="1" w:styleId="HeaderChar">
    <w:name w:val="Header Char"/>
    <w:basedOn w:val="DefaultParagraphFont"/>
    <w:link w:val="Header"/>
    <w:uiPriority w:val="99"/>
    <w:rsid w:val="00522261"/>
    <w:rPr>
      <w:rFonts w:ascii="Times New Roman" w:eastAsia="Times New Roman" w:hAnsi="Times New Roman" w:cs="Times New Roman"/>
      <w:sz w:val="24"/>
      <w:szCs w:val="24"/>
      <w:lang w:val="ru-RU" w:eastAsia="ru-RU"/>
    </w:rPr>
  </w:style>
  <w:style w:type="table" w:styleId="TableGrid">
    <w:name w:val="Table Grid"/>
    <w:basedOn w:val="TableNormal"/>
    <w:uiPriority w:val="39"/>
    <w:rsid w:val="00462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621A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
    <w:name w:val="List Table 3"/>
    <w:basedOn w:val="TableNormal"/>
    <w:uiPriority w:val="48"/>
    <w:rsid w:val="00721E3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2D6AE5"/>
    <w:rPr>
      <w:sz w:val="16"/>
      <w:szCs w:val="16"/>
    </w:rPr>
  </w:style>
  <w:style w:type="paragraph" w:styleId="CommentText">
    <w:name w:val="annotation text"/>
    <w:basedOn w:val="Normal"/>
    <w:link w:val="CommentTextChar"/>
    <w:uiPriority w:val="99"/>
    <w:semiHidden/>
    <w:unhideWhenUsed/>
    <w:rsid w:val="002D6AE5"/>
    <w:rPr>
      <w:sz w:val="20"/>
      <w:szCs w:val="20"/>
    </w:rPr>
  </w:style>
  <w:style w:type="character" w:customStyle="1" w:styleId="CommentTextChar">
    <w:name w:val="Comment Text Char"/>
    <w:basedOn w:val="DefaultParagraphFont"/>
    <w:link w:val="CommentText"/>
    <w:uiPriority w:val="99"/>
    <w:semiHidden/>
    <w:rsid w:val="002D6AE5"/>
    <w:rPr>
      <w:rFonts w:ascii="Times New Roman" w:eastAsia="Times New Roman" w:hAnsi="Times New Roman" w:cs="Times New Roman"/>
      <w:sz w:val="20"/>
      <w:szCs w:val="20"/>
      <w:lang w:val="ru-RU" w:eastAsia="ru-RU"/>
    </w:rPr>
  </w:style>
  <w:style w:type="paragraph" w:styleId="CommentSubject">
    <w:name w:val="annotation subject"/>
    <w:basedOn w:val="CommentText"/>
    <w:next w:val="CommentText"/>
    <w:link w:val="CommentSubjectChar"/>
    <w:uiPriority w:val="99"/>
    <w:semiHidden/>
    <w:unhideWhenUsed/>
    <w:rsid w:val="002D6AE5"/>
    <w:rPr>
      <w:b/>
      <w:bCs/>
    </w:rPr>
  </w:style>
  <w:style w:type="character" w:customStyle="1" w:styleId="CommentSubjectChar">
    <w:name w:val="Comment Subject Char"/>
    <w:basedOn w:val="CommentTextChar"/>
    <w:link w:val="CommentSubject"/>
    <w:uiPriority w:val="99"/>
    <w:semiHidden/>
    <w:rsid w:val="002D6AE5"/>
    <w:rPr>
      <w:rFonts w:ascii="Times New Roman" w:eastAsia="Times New Roman" w:hAnsi="Times New Roman" w:cs="Times New Roman"/>
      <w:b/>
      <w:bCs/>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41233">
      <w:bodyDiv w:val="1"/>
      <w:marLeft w:val="0"/>
      <w:marRight w:val="0"/>
      <w:marTop w:val="0"/>
      <w:marBottom w:val="0"/>
      <w:divBdr>
        <w:top w:val="none" w:sz="0" w:space="0" w:color="auto"/>
        <w:left w:val="none" w:sz="0" w:space="0" w:color="auto"/>
        <w:bottom w:val="none" w:sz="0" w:space="0" w:color="auto"/>
        <w:right w:val="none" w:sz="0" w:space="0" w:color="auto"/>
      </w:divBdr>
      <w:divsChild>
        <w:div w:id="766581987">
          <w:marLeft w:val="0"/>
          <w:marRight w:val="0"/>
          <w:marTop w:val="0"/>
          <w:marBottom w:val="0"/>
          <w:divBdr>
            <w:top w:val="none" w:sz="0" w:space="0" w:color="auto"/>
            <w:left w:val="none" w:sz="0" w:space="0" w:color="auto"/>
            <w:bottom w:val="none" w:sz="0" w:space="0" w:color="auto"/>
            <w:right w:val="none" w:sz="0" w:space="0" w:color="auto"/>
          </w:divBdr>
          <w:divsChild>
            <w:div w:id="828911171">
              <w:marLeft w:val="0"/>
              <w:marRight w:val="0"/>
              <w:marTop w:val="0"/>
              <w:marBottom w:val="0"/>
              <w:divBdr>
                <w:top w:val="none" w:sz="0" w:space="0" w:color="auto"/>
                <w:left w:val="none" w:sz="0" w:space="0" w:color="auto"/>
                <w:bottom w:val="none" w:sz="0" w:space="0" w:color="auto"/>
                <w:right w:val="none" w:sz="0" w:space="0" w:color="auto"/>
              </w:divBdr>
            </w:div>
            <w:div w:id="1290670439">
              <w:marLeft w:val="0"/>
              <w:marRight w:val="0"/>
              <w:marTop w:val="0"/>
              <w:marBottom w:val="0"/>
              <w:divBdr>
                <w:top w:val="none" w:sz="0" w:space="0" w:color="auto"/>
                <w:left w:val="none" w:sz="0" w:space="0" w:color="auto"/>
                <w:bottom w:val="none" w:sz="0" w:space="0" w:color="auto"/>
                <w:right w:val="none" w:sz="0" w:space="0" w:color="auto"/>
              </w:divBdr>
            </w:div>
            <w:div w:id="990333784">
              <w:marLeft w:val="0"/>
              <w:marRight w:val="0"/>
              <w:marTop w:val="0"/>
              <w:marBottom w:val="0"/>
              <w:divBdr>
                <w:top w:val="none" w:sz="0" w:space="0" w:color="auto"/>
                <w:left w:val="none" w:sz="0" w:space="0" w:color="auto"/>
                <w:bottom w:val="none" w:sz="0" w:space="0" w:color="auto"/>
                <w:right w:val="none" w:sz="0" w:space="0" w:color="auto"/>
              </w:divBdr>
            </w:div>
            <w:div w:id="2063139706">
              <w:marLeft w:val="0"/>
              <w:marRight w:val="0"/>
              <w:marTop w:val="0"/>
              <w:marBottom w:val="0"/>
              <w:divBdr>
                <w:top w:val="none" w:sz="0" w:space="0" w:color="auto"/>
                <w:left w:val="none" w:sz="0" w:space="0" w:color="auto"/>
                <w:bottom w:val="none" w:sz="0" w:space="0" w:color="auto"/>
                <w:right w:val="none" w:sz="0" w:space="0" w:color="auto"/>
              </w:divBdr>
            </w:div>
            <w:div w:id="1730498027">
              <w:marLeft w:val="0"/>
              <w:marRight w:val="0"/>
              <w:marTop w:val="0"/>
              <w:marBottom w:val="0"/>
              <w:divBdr>
                <w:top w:val="none" w:sz="0" w:space="0" w:color="auto"/>
                <w:left w:val="none" w:sz="0" w:space="0" w:color="auto"/>
                <w:bottom w:val="none" w:sz="0" w:space="0" w:color="auto"/>
                <w:right w:val="none" w:sz="0" w:space="0" w:color="auto"/>
              </w:divBdr>
            </w:div>
            <w:div w:id="1421833220">
              <w:marLeft w:val="0"/>
              <w:marRight w:val="0"/>
              <w:marTop w:val="0"/>
              <w:marBottom w:val="0"/>
              <w:divBdr>
                <w:top w:val="none" w:sz="0" w:space="0" w:color="auto"/>
                <w:left w:val="none" w:sz="0" w:space="0" w:color="auto"/>
                <w:bottom w:val="none" w:sz="0" w:space="0" w:color="auto"/>
                <w:right w:val="none" w:sz="0" w:space="0" w:color="auto"/>
              </w:divBdr>
            </w:div>
            <w:div w:id="1485779026">
              <w:marLeft w:val="0"/>
              <w:marRight w:val="0"/>
              <w:marTop w:val="0"/>
              <w:marBottom w:val="0"/>
              <w:divBdr>
                <w:top w:val="none" w:sz="0" w:space="0" w:color="auto"/>
                <w:left w:val="none" w:sz="0" w:space="0" w:color="auto"/>
                <w:bottom w:val="none" w:sz="0" w:space="0" w:color="auto"/>
                <w:right w:val="none" w:sz="0" w:space="0" w:color="auto"/>
              </w:divBdr>
            </w:div>
            <w:div w:id="1307664446">
              <w:marLeft w:val="0"/>
              <w:marRight w:val="0"/>
              <w:marTop w:val="0"/>
              <w:marBottom w:val="0"/>
              <w:divBdr>
                <w:top w:val="none" w:sz="0" w:space="0" w:color="auto"/>
                <w:left w:val="none" w:sz="0" w:space="0" w:color="auto"/>
                <w:bottom w:val="none" w:sz="0" w:space="0" w:color="auto"/>
                <w:right w:val="none" w:sz="0" w:space="0" w:color="auto"/>
              </w:divBdr>
            </w:div>
            <w:div w:id="1326283858">
              <w:marLeft w:val="0"/>
              <w:marRight w:val="0"/>
              <w:marTop w:val="0"/>
              <w:marBottom w:val="0"/>
              <w:divBdr>
                <w:top w:val="none" w:sz="0" w:space="0" w:color="auto"/>
                <w:left w:val="none" w:sz="0" w:space="0" w:color="auto"/>
                <w:bottom w:val="none" w:sz="0" w:space="0" w:color="auto"/>
                <w:right w:val="none" w:sz="0" w:space="0" w:color="auto"/>
              </w:divBdr>
            </w:div>
            <w:div w:id="1921518449">
              <w:marLeft w:val="0"/>
              <w:marRight w:val="0"/>
              <w:marTop w:val="0"/>
              <w:marBottom w:val="0"/>
              <w:divBdr>
                <w:top w:val="none" w:sz="0" w:space="0" w:color="auto"/>
                <w:left w:val="none" w:sz="0" w:space="0" w:color="auto"/>
                <w:bottom w:val="none" w:sz="0" w:space="0" w:color="auto"/>
                <w:right w:val="none" w:sz="0" w:space="0" w:color="auto"/>
              </w:divBdr>
            </w:div>
            <w:div w:id="2118983624">
              <w:marLeft w:val="0"/>
              <w:marRight w:val="0"/>
              <w:marTop w:val="0"/>
              <w:marBottom w:val="0"/>
              <w:divBdr>
                <w:top w:val="none" w:sz="0" w:space="0" w:color="auto"/>
                <w:left w:val="none" w:sz="0" w:space="0" w:color="auto"/>
                <w:bottom w:val="none" w:sz="0" w:space="0" w:color="auto"/>
                <w:right w:val="none" w:sz="0" w:space="0" w:color="auto"/>
              </w:divBdr>
            </w:div>
            <w:div w:id="1529488658">
              <w:marLeft w:val="0"/>
              <w:marRight w:val="0"/>
              <w:marTop w:val="0"/>
              <w:marBottom w:val="0"/>
              <w:divBdr>
                <w:top w:val="none" w:sz="0" w:space="0" w:color="auto"/>
                <w:left w:val="none" w:sz="0" w:space="0" w:color="auto"/>
                <w:bottom w:val="none" w:sz="0" w:space="0" w:color="auto"/>
                <w:right w:val="none" w:sz="0" w:space="0" w:color="auto"/>
              </w:divBdr>
            </w:div>
            <w:div w:id="1116563638">
              <w:marLeft w:val="0"/>
              <w:marRight w:val="0"/>
              <w:marTop w:val="0"/>
              <w:marBottom w:val="0"/>
              <w:divBdr>
                <w:top w:val="none" w:sz="0" w:space="0" w:color="auto"/>
                <w:left w:val="none" w:sz="0" w:space="0" w:color="auto"/>
                <w:bottom w:val="none" w:sz="0" w:space="0" w:color="auto"/>
                <w:right w:val="none" w:sz="0" w:space="0" w:color="auto"/>
              </w:divBdr>
            </w:div>
            <w:div w:id="648442270">
              <w:marLeft w:val="0"/>
              <w:marRight w:val="0"/>
              <w:marTop w:val="0"/>
              <w:marBottom w:val="0"/>
              <w:divBdr>
                <w:top w:val="none" w:sz="0" w:space="0" w:color="auto"/>
                <w:left w:val="none" w:sz="0" w:space="0" w:color="auto"/>
                <w:bottom w:val="none" w:sz="0" w:space="0" w:color="auto"/>
                <w:right w:val="none" w:sz="0" w:space="0" w:color="auto"/>
              </w:divBdr>
            </w:div>
            <w:div w:id="1799369912">
              <w:marLeft w:val="0"/>
              <w:marRight w:val="0"/>
              <w:marTop w:val="0"/>
              <w:marBottom w:val="0"/>
              <w:divBdr>
                <w:top w:val="none" w:sz="0" w:space="0" w:color="auto"/>
                <w:left w:val="none" w:sz="0" w:space="0" w:color="auto"/>
                <w:bottom w:val="none" w:sz="0" w:space="0" w:color="auto"/>
                <w:right w:val="none" w:sz="0" w:space="0" w:color="auto"/>
              </w:divBdr>
            </w:div>
            <w:div w:id="2119330281">
              <w:marLeft w:val="0"/>
              <w:marRight w:val="0"/>
              <w:marTop w:val="0"/>
              <w:marBottom w:val="0"/>
              <w:divBdr>
                <w:top w:val="none" w:sz="0" w:space="0" w:color="auto"/>
                <w:left w:val="none" w:sz="0" w:space="0" w:color="auto"/>
                <w:bottom w:val="none" w:sz="0" w:space="0" w:color="auto"/>
                <w:right w:val="none" w:sz="0" w:space="0" w:color="auto"/>
              </w:divBdr>
            </w:div>
            <w:div w:id="708453555">
              <w:marLeft w:val="0"/>
              <w:marRight w:val="0"/>
              <w:marTop w:val="0"/>
              <w:marBottom w:val="0"/>
              <w:divBdr>
                <w:top w:val="none" w:sz="0" w:space="0" w:color="auto"/>
                <w:left w:val="none" w:sz="0" w:space="0" w:color="auto"/>
                <w:bottom w:val="none" w:sz="0" w:space="0" w:color="auto"/>
                <w:right w:val="none" w:sz="0" w:space="0" w:color="auto"/>
              </w:divBdr>
            </w:div>
            <w:div w:id="1999844130">
              <w:marLeft w:val="0"/>
              <w:marRight w:val="0"/>
              <w:marTop w:val="0"/>
              <w:marBottom w:val="0"/>
              <w:divBdr>
                <w:top w:val="none" w:sz="0" w:space="0" w:color="auto"/>
                <w:left w:val="none" w:sz="0" w:space="0" w:color="auto"/>
                <w:bottom w:val="none" w:sz="0" w:space="0" w:color="auto"/>
                <w:right w:val="none" w:sz="0" w:space="0" w:color="auto"/>
              </w:divBdr>
            </w:div>
            <w:div w:id="796677888">
              <w:marLeft w:val="0"/>
              <w:marRight w:val="0"/>
              <w:marTop w:val="0"/>
              <w:marBottom w:val="0"/>
              <w:divBdr>
                <w:top w:val="none" w:sz="0" w:space="0" w:color="auto"/>
                <w:left w:val="none" w:sz="0" w:space="0" w:color="auto"/>
                <w:bottom w:val="none" w:sz="0" w:space="0" w:color="auto"/>
                <w:right w:val="none" w:sz="0" w:space="0" w:color="auto"/>
              </w:divBdr>
            </w:div>
            <w:div w:id="1147670729">
              <w:marLeft w:val="0"/>
              <w:marRight w:val="0"/>
              <w:marTop w:val="0"/>
              <w:marBottom w:val="0"/>
              <w:divBdr>
                <w:top w:val="none" w:sz="0" w:space="0" w:color="auto"/>
                <w:left w:val="none" w:sz="0" w:space="0" w:color="auto"/>
                <w:bottom w:val="none" w:sz="0" w:space="0" w:color="auto"/>
                <w:right w:val="none" w:sz="0" w:space="0" w:color="auto"/>
              </w:divBdr>
            </w:div>
            <w:div w:id="74060262">
              <w:marLeft w:val="0"/>
              <w:marRight w:val="0"/>
              <w:marTop w:val="0"/>
              <w:marBottom w:val="0"/>
              <w:divBdr>
                <w:top w:val="none" w:sz="0" w:space="0" w:color="auto"/>
                <w:left w:val="none" w:sz="0" w:space="0" w:color="auto"/>
                <w:bottom w:val="none" w:sz="0" w:space="0" w:color="auto"/>
                <w:right w:val="none" w:sz="0" w:space="0" w:color="auto"/>
              </w:divBdr>
            </w:div>
            <w:div w:id="680396744">
              <w:marLeft w:val="0"/>
              <w:marRight w:val="0"/>
              <w:marTop w:val="0"/>
              <w:marBottom w:val="0"/>
              <w:divBdr>
                <w:top w:val="none" w:sz="0" w:space="0" w:color="auto"/>
                <w:left w:val="none" w:sz="0" w:space="0" w:color="auto"/>
                <w:bottom w:val="none" w:sz="0" w:space="0" w:color="auto"/>
                <w:right w:val="none" w:sz="0" w:space="0" w:color="auto"/>
              </w:divBdr>
            </w:div>
            <w:div w:id="2115593555">
              <w:marLeft w:val="0"/>
              <w:marRight w:val="0"/>
              <w:marTop w:val="0"/>
              <w:marBottom w:val="0"/>
              <w:divBdr>
                <w:top w:val="none" w:sz="0" w:space="0" w:color="auto"/>
                <w:left w:val="none" w:sz="0" w:space="0" w:color="auto"/>
                <w:bottom w:val="none" w:sz="0" w:space="0" w:color="auto"/>
                <w:right w:val="none" w:sz="0" w:space="0" w:color="auto"/>
              </w:divBdr>
            </w:div>
            <w:div w:id="1401753276">
              <w:marLeft w:val="0"/>
              <w:marRight w:val="0"/>
              <w:marTop w:val="0"/>
              <w:marBottom w:val="0"/>
              <w:divBdr>
                <w:top w:val="none" w:sz="0" w:space="0" w:color="auto"/>
                <w:left w:val="none" w:sz="0" w:space="0" w:color="auto"/>
                <w:bottom w:val="none" w:sz="0" w:space="0" w:color="auto"/>
                <w:right w:val="none" w:sz="0" w:space="0" w:color="auto"/>
              </w:divBdr>
            </w:div>
            <w:div w:id="1169367233">
              <w:marLeft w:val="0"/>
              <w:marRight w:val="0"/>
              <w:marTop w:val="0"/>
              <w:marBottom w:val="0"/>
              <w:divBdr>
                <w:top w:val="none" w:sz="0" w:space="0" w:color="auto"/>
                <w:left w:val="none" w:sz="0" w:space="0" w:color="auto"/>
                <w:bottom w:val="none" w:sz="0" w:space="0" w:color="auto"/>
                <w:right w:val="none" w:sz="0" w:space="0" w:color="auto"/>
              </w:divBdr>
            </w:div>
            <w:div w:id="672075342">
              <w:marLeft w:val="0"/>
              <w:marRight w:val="0"/>
              <w:marTop w:val="0"/>
              <w:marBottom w:val="0"/>
              <w:divBdr>
                <w:top w:val="none" w:sz="0" w:space="0" w:color="auto"/>
                <w:left w:val="none" w:sz="0" w:space="0" w:color="auto"/>
                <w:bottom w:val="none" w:sz="0" w:space="0" w:color="auto"/>
                <w:right w:val="none" w:sz="0" w:space="0" w:color="auto"/>
              </w:divBdr>
            </w:div>
            <w:div w:id="156244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4678">
      <w:bodyDiv w:val="1"/>
      <w:marLeft w:val="0"/>
      <w:marRight w:val="0"/>
      <w:marTop w:val="0"/>
      <w:marBottom w:val="0"/>
      <w:divBdr>
        <w:top w:val="none" w:sz="0" w:space="0" w:color="auto"/>
        <w:left w:val="none" w:sz="0" w:space="0" w:color="auto"/>
        <w:bottom w:val="none" w:sz="0" w:space="0" w:color="auto"/>
        <w:right w:val="none" w:sz="0" w:space="0" w:color="auto"/>
      </w:divBdr>
      <w:divsChild>
        <w:div w:id="1905948471">
          <w:marLeft w:val="0"/>
          <w:marRight w:val="0"/>
          <w:marTop w:val="0"/>
          <w:marBottom w:val="0"/>
          <w:divBdr>
            <w:top w:val="none" w:sz="0" w:space="0" w:color="auto"/>
            <w:left w:val="none" w:sz="0" w:space="0" w:color="auto"/>
            <w:bottom w:val="none" w:sz="0" w:space="0" w:color="auto"/>
            <w:right w:val="none" w:sz="0" w:space="0" w:color="auto"/>
          </w:divBdr>
          <w:divsChild>
            <w:div w:id="1343898641">
              <w:marLeft w:val="0"/>
              <w:marRight w:val="0"/>
              <w:marTop w:val="0"/>
              <w:marBottom w:val="0"/>
              <w:divBdr>
                <w:top w:val="none" w:sz="0" w:space="0" w:color="auto"/>
                <w:left w:val="none" w:sz="0" w:space="0" w:color="auto"/>
                <w:bottom w:val="none" w:sz="0" w:space="0" w:color="auto"/>
                <w:right w:val="none" w:sz="0" w:space="0" w:color="auto"/>
              </w:divBdr>
            </w:div>
            <w:div w:id="1813209207">
              <w:marLeft w:val="0"/>
              <w:marRight w:val="0"/>
              <w:marTop w:val="0"/>
              <w:marBottom w:val="0"/>
              <w:divBdr>
                <w:top w:val="none" w:sz="0" w:space="0" w:color="auto"/>
                <w:left w:val="none" w:sz="0" w:space="0" w:color="auto"/>
                <w:bottom w:val="none" w:sz="0" w:space="0" w:color="auto"/>
                <w:right w:val="none" w:sz="0" w:space="0" w:color="auto"/>
              </w:divBdr>
            </w:div>
            <w:div w:id="1242258659">
              <w:marLeft w:val="0"/>
              <w:marRight w:val="0"/>
              <w:marTop w:val="0"/>
              <w:marBottom w:val="0"/>
              <w:divBdr>
                <w:top w:val="none" w:sz="0" w:space="0" w:color="auto"/>
                <w:left w:val="none" w:sz="0" w:space="0" w:color="auto"/>
                <w:bottom w:val="none" w:sz="0" w:space="0" w:color="auto"/>
                <w:right w:val="none" w:sz="0" w:space="0" w:color="auto"/>
              </w:divBdr>
            </w:div>
            <w:div w:id="627661764">
              <w:marLeft w:val="0"/>
              <w:marRight w:val="0"/>
              <w:marTop w:val="0"/>
              <w:marBottom w:val="0"/>
              <w:divBdr>
                <w:top w:val="none" w:sz="0" w:space="0" w:color="auto"/>
                <w:left w:val="none" w:sz="0" w:space="0" w:color="auto"/>
                <w:bottom w:val="none" w:sz="0" w:space="0" w:color="auto"/>
                <w:right w:val="none" w:sz="0" w:space="0" w:color="auto"/>
              </w:divBdr>
            </w:div>
            <w:div w:id="225652479">
              <w:marLeft w:val="0"/>
              <w:marRight w:val="0"/>
              <w:marTop w:val="0"/>
              <w:marBottom w:val="0"/>
              <w:divBdr>
                <w:top w:val="none" w:sz="0" w:space="0" w:color="auto"/>
                <w:left w:val="none" w:sz="0" w:space="0" w:color="auto"/>
                <w:bottom w:val="none" w:sz="0" w:space="0" w:color="auto"/>
                <w:right w:val="none" w:sz="0" w:space="0" w:color="auto"/>
              </w:divBdr>
            </w:div>
            <w:div w:id="284433527">
              <w:marLeft w:val="0"/>
              <w:marRight w:val="0"/>
              <w:marTop w:val="0"/>
              <w:marBottom w:val="0"/>
              <w:divBdr>
                <w:top w:val="none" w:sz="0" w:space="0" w:color="auto"/>
                <w:left w:val="none" w:sz="0" w:space="0" w:color="auto"/>
                <w:bottom w:val="none" w:sz="0" w:space="0" w:color="auto"/>
                <w:right w:val="none" w:sz="0" w:space="0" w:color="auto"/>
              </w:divBdr>
            </w:div>
            <w:div w:id="202595841">
              <w:marLeft w:val="0"/>
              <w:marRight w:val="0"/>
              <w:marTop w:val="0"/>
              <w:marBottom w:val="0"/>
              <w:divBdr>
                <w:top w:val="none" w:sz="0" w:space="0" w:color="auto"/>
                <w:left w:val="none" w:sz="0" w:space="0" w:color="auto"/>
                <w:bottom w:val="none" w:sz="0" w:space="0" w:color="auto"/>
                <w:right w:val="none" w:sz="0" w:space="0" w:color="auto"/>
              </w:divBdr>
            </w:div>
            <w:div w:id="1982882017">
              <w:marLeft w:val="0"/>
              <w:marRight w:val="0"/>
              <w:marTop w:val="0"/>
              <w:marBottom w:val="0"/>
              <w:divBdr>
                <w:top w:val="none" w:sz="0" w:space="0" w:color="auto"/>
                <w:left w:val="none" w:sz="0" w:space="0" w:color="auto"/>
                <w:bottom w:val="none" w:sz="0" w:space="0" w:color="auto"/>
                <w:right w:val="none" w:sz="0" w:space="0" w:color="auto"/>
              </w:divBdr>
            </w:div>
            <w:div w:id="1142650299">
              <w:marLeft w:val="0"/>
              <w:marRight w:val="0"/>
              <w:marTop w:val="0"/>
              <w:marBottom w:val="0"/>
              <w:divBdr>
                <w:top w:val="none" w:sz="0" w:space="0" w:color="auto"/>
                <w:left w:val="none" w:sz="0" w:space="0" w:color="auto"/>
                <w:bottom w:val="none" w:sz="0" w:space="0" w:color="auto"/>
                <w:right w:val="none" w:sz="0" w:space="0" w:color="auto"/>
              </w:divBdr>
            </w:div>
            <w:div w:id="934822240">
              <w:marLeft w:val="0"/>
              <w:marRight w:val="0"/>
              <w:marTop w:val="0"/>
              <w:marBottom w:val="0"/>
              <w:divBdr>
                <w:top w:val="none" w:sz="0" w:space="0" w:color="auto"/>
                <w:left w:val="none" w:sz="0" w:space="0" w:color="auto"/>
                <w:bottom w:val="none" w:sz="0" w:space="0" w:color="auto"/>
                <w:right w:val="none" w:sz="0" w:space="0" w:color="auto"/>
              </w:divBdr>
            </w:div>
            <w:div w:id="660085774">
              <w:marLeft w:val="0"/>
              <w:marRight w:val="0"/>
              <w:marTop w:val="0"/>
              <w:marBottom w:val="0"/>
              <w:divBdr>
                <w:top w:val="none" w:sz="0" w:space="0" w:color="auto"/>
                <w:left w:val="none" w:sz="0" w:space="0" w:color="auto"/>
                <w:bottom w:val="none" w:sz="0" w:space="0" w:color="auto"/>
                <w:right w:val="none" w:sz="0" w:space="0" w:color="auto"/>
              </w:divBdr>
            </w:div>
            <w:div w:id="1186558417">
              <w:marLeft w:val="0"/>
              <w:marRight w:val="0"/>
              <w:marTop w:val="0"/>
              <w:marBottom w:val="0"/>
              <w:divBdr>
                <w:top w:val="none" w:sz="0" w:space="0" w:color="auto"/>
                <w:left w:val="none" w:sz="0" w:space="0" w:color="auto"/>
                <w:bottom w:val="none" w:sz="0" w:space="0" w:color="auto"/>
                <w:right w:val="none" w:sz="0" w:space="0" w:color="auto"/>
              </w:divBdr>
            </w:div>
            <w:div w:id="1997293781">
              <w:marLeft w:val="0"/>
              <w:marRight w:val="0"/>
              <w:marTop w:val="0"/>
              <w:marBottom w:val="0"/>
              <w:divBdr>
                <w:top w:val="none" w:sz="0" w:space="0" w:color="auto"/>
                <w:left w:val="none" w:sz="0" w:space="0" w:color="auto"/>
                <w:bottom w:val="none" w:sz="0" w:space="0" w:color="auto"/>
                <w:right w:val="none" w:sz="0" w:space="0" w:color="auto"/>
              </w:divBdr>
            </w:div>
            <w:div w:id="943464967">
              <w:marLeft w:val="0"/>
              <w:marRight w:val="0"/>
              <w:marTop w:val="0"/>
              <w:marBottom w:val="0"/>
              <w:divBdr>
                <w:top w:val="none" w:sz="0" w:space="0" w:color="auto"/>
                <w:left w:val="none" w:sz="0" w:space="0" w:color="auto"/>
                <w:bottom w:val="none" w:sz="0" w:space="0" w:color="auto"/>
                <w:right w:val="none" w:sz="0" w:space="0" w:color="auto"/>
              </w:divBdr>
            </w:div>
            <w:div w:id="1950233124">
              <w:marLeft w:val="0"/>
              <w:marRight w:val="0"/>
              <w:marTop w:val="0"/>
              <w:marBottom w:val="0"/>
              <w:divBdr>
                <w:top w:val="none" w:sz="0" w:space="0" w:color="auto"/>
                <w:left w:val="none" w:sz="0" w:space="0" w:color="auto"/>
                <w:bottom w:val="none" w:sz="0" w:space="0" w:color="auto"/>
                <w:right w:val="none" w:sz="0" w:space="0" w:color="auto"/>
              </w:divBdr>
            </w:div>
            <w:div w:id="378405743">
              <w:marLeft w:val="0"/>
              <w:marRight w:val="0"/>
              <w:marTop w:val="0"/>
              <w:marBottom w:val="0"/>
              <w:divBdr>
                <w:top w:val="none" w:sz="0" w:space="0" w:color="auto"/>
                <w:left w:val="none" w:sz="0" w:space="0" w:color="auto"/>
                <w:bottom w:val="none" w:sz="0" w:space="0" w:color="auto"/>
                <w:right w:val="none" w:sz="0" w:space="0" w:color="auto"/>
              </w:divBdr>
            </w:div>
            <w:div w:id="1421872450">
              <w:marLeft w:val="0"/>
              <w:marRight w:val="0"/>
              <w:marTop w:val="0"/>
              <w:marBottom w:val="0"/>
              <w:divBdr>
                <w:top w:val="none" w:sz="0" w:space="0" w:color="auto"/>
                <w:left w:val="none" w:sz="0" w:space="0" w:color="auto"/>
                <w:bottom w:val="none" w:sz="0" w:space="0" w:color="auto"/>
                <w:right w:val="none" w:sz="0" w:space="0" w:color="auto"/>
              </w:divBdr>
            </w:div>
            <w:div w:id="841553112">
              <w:marLeft w:val="0"/>
              <w:marRight w:val="0"/>
              <w:marTop w:val="0"/>
              <w:marBottom w:val="0"/>
              <w:divBdr>
                <w:top w:val="none" w:sz="0" w:space="0" w:color="auto"/>
                <w:left w:val="none" w:sz="0" w:space="0" w:color="auto"/>
                <w:bottom w:val="none" w:sz="0" w:space="0" w:color="auto"/>
                <w:right w:val="none" w:sz="0" w:space="0" w:color="auto"/>
              </w:divBdr>
            </w:div>
            <w:div w:id="792595390">
              <w:marLeft w:val="0"/>
              <w:marRight w:val="0"/>
              <w:marTop w:val="0"/>
              <w:marBottom w:val="0"/>
              <w:divBdr>
                <w:top w:val="none" w:sz="0" w:space="0" w:color="auto"/>
                <w:left w:val="none" w:sz="0" w:space="0" w:color="auto"/>
                <w:bottom w:val="none" w:sz="0" w:space="0" w:color="auto"/>
                <w:right w:val="none" w:sz="0" w:space="0" w:color="auto"/>
              </w:divBdr>
            </w:div>
            <w:div w:id="6836776">
              <w:marLeft w:val="0"/>
              <w:marRight w:val="0"/>
              <w:marTop w:val="0"/>
              <w:marBottom w:val="0"/>
              <w:divBdr>
                <w:top w:val="none" w:sz="0" w:space="0" w:color="auto"/>
                <w:left w:val="none" w:sz="0" w:space="0" w:color="auto"/>
                <w:bottom w:val="none" w:sz="0" w:space="0" w:color="auto"/>
                <w:right w:val="none" w:sz="0" w:space="0" w:color="auto"/>
              </w:divBdr>
            </w:div>
            <w:div w:id="1442339646">
              <w:marLeft w:val="0"/>
              <w:marRight w:val="0"/>
              <w:marTop w:val="0"/>
              <w:marBottom w:val="0"/>
              <w:divBdr>
                <w:top w:val="none" w:sz="0" w:space="0" w:color="auto"/>
                <w:left w:val="none" w:sz="0" w:space="0" w:color="auto"/>
                <w:bottom w:val="none" w:sz="0" w:space="0" w:color="auto"/>
                <w:right w:val="none" w:sz="0" w:space="0" w:color="auto"/>
              </w:divBdr>
            </w:div>
            <w:div w:id="2035420281">
              <w:marLeft w:val="0"/>
              <w:marRight w:val="0"/>
              <w:marTop w:val="0"/>
              <w:marBottom w:val="0"/>
              <w:divBdr>
                <w:top w:val="none" w:sz="0" w:space="0" w:color="auto"/>
                <w:left w:val="none" w:sz="0" w:space="0" w:color="auto"/>
                <w:bottom w:val="none" w:sz="0" w:space="0" w:color="auto"/>
                <w:right w:val="none" w:sz="0" w:space="0" w:color="auto"/>
              </w:divBdr>
            </w:div>
            <w:div w:id="259028506">
              <w:marLeft w:val="0"/>
              <w:marRight w:val="0"/>
              <w:marTop w:val="0"/>
              <w:marBottom w:val="0"/>
              <w:divBdr>
                <w:top w:val="none" w:sz="0" w:space="0" w:color="auto"/>
                <w:left w:val="none" w:sz="0" w:space="0" w:color="auto"/>
                <w:bottom w:val="none" w:sz="0" w:space="0" w:color="auto"/>
                <w:right w:val="none" w:sz="0" w:space="0" w:color="auto"/>
              </w:divBdr>
            </w:div>
            <w:div w:id="10841925">
              <w:marLeft w:val="0"/>
              <w:marRight w:val="0"/>
              <w:marTop w:val="0"/>
              <w:marBottom w:val="0"/>
              <w:divBdr>
                <w:top w:val="none" w:sz="0" w:space="0" w:color="auto"/>
                <w:left w:val="none" w:sz="0" w:space="0" w:color="auto"/>
                <w:bottom w:val="none" w:sz="0" w:space="0" w:color="auto"/>
                <w:right w:val="none" w:sz="0" w:space="0" w:color="auto"/>
              </w:divBdr>
            </w:div>
            <w:div w:id="150053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2823">
      <w:bodyDiv w:val="1"/>
      <w:marLeft w:val="0"/>
      <w:marRight w:val="0"/>
      <w:marTop w:val="0"/>
      <w:marBottom w:val="0"/>
      <w:divBdr>
        <w:top w:val="none" w:sz="0" w:space="0" w:color="auto"/>
        <w:left w:val="none" w:sz="0" w:space="0" w:color="auto"/>
        <w:bottom w:val="none" w:sz="0" w:space="0" w:color="auto"/>
        <w:right w:val="none" w:sz="0" w:space="0" w:color="auto"/>
      </w:divBdr>
      <w:divsChild>
        <w:div w:id="492259239">
          <w:marLeft w:val="0"/>
          <w:marRight w:val="0"/>
          <w:marTop w:val="0"/>
          <w:marBottom w:val="0"/>
          <w:divBdr>
            <w:top w:val="none" w:sz="0" w:space="0" w:color="auto"/>
            <w:left w:val="none" w:sz="0" w:space="0" w:color="auto"/>
            <w:bottom w:val="none" w:sz="0" w:space="0" w:color="auto"/>
            <w:right w:val="none" w:sz="0" w:space="0" w:color="auto"/>
          </w:divBdr>
          <w:divsChild>
            <w:div w:id="1411735757">
              <w:marLeft w:val="0"/>
              <w:marRight w:val="0"/>
              <w:marTop w:val="0"/>
              <w:marBottom w:val="0"/>
              <w:divBdr>
                <w:top w:val="none" w:sz="0" w:space="0" w:color="auto"/>
                <w:left w:val="none" w:sz="0" w:space="0" w:color="auto"/>
                <w:bottom w:val="none" w:sz="0" w:space="0" w:color="auto"/>
                <w:right w:val="none" w:sz="0" w:space="0" w:color="auto"/>
              </w:divBdr>
            </w:div>
            <w:div w:id="1216116247">
              <w:marLeft w:val="0"/>
              <w:marRight w:val="0"/>
              <w:marTop w:val="0"/>
              <w:marBottom w:val="0"/>
              <w:divBdr>
                <w:top w:val="none" w:sz="0" w:space="0" w:color="auto"/>
                <w:left w:val="none" w:sz="0" w:space="0" w:color="auto"/>
                <w:bottom w:val="none" w:sz="0" w:space="0" w:color="auto"/>
                <w:right w:val="none" w:sz="0" w:space="0" w:color="auto"/>
              </w:divBdr>
            </w:div>
            <w:div w:id="2009552865">
              <w:marLeft w:val="0"/>
              <w:marRight w:val="0"/>
              <w:marTop w:val="0"/>
              <w:marBottom w:val="0"/>
              <w:divBdr>
                <w:top w:val="none" w:sz="0" w:space="0" w:color="auto"/>
                <w:left w:val="none" w:sz="0" w:space="0" w:color="auto"/>
                <w:bottom w:val="none" w:sz="0" w:space="0" w:color="auto"/>
                <w:right w:val="none" w:sz="0" w:space="0" w:color="auto"/>
              </w:divBdr>
            </w:div>
            <w:div w:id="1679310322">
              <w:marLeft w:val="0"/>
              <w:marRight w:val="0"/>
              <w:marTop w:val="0"/>
              <w:marBottom w:val="0"/>
              <w:divBdr>
                <w:top w:val="none" w:sz="0" w:space="0" w:color="auto"/>
                <w:left w:val="none" w:sz="0" w:space="0" w:color="auto"/>
                <w:bottom w:val="none" w:sz="0" w:space="0" w:color="auto"/>
                <w:right w:val="none" w:sz="0" w:space="0" w:color="auto"/>
              </w:divBdr>
            </w:div>
            <w:div w:id="2020964653">
              <w:marLeft w:val="0"/>
              <w:marRight w:val="0"/>
              <w:marTop w:val="0"/>
              <w:marBottom w:val="0"/>
              <w:divBdr>
                <w:top w:val="none" w:sz="0" w:space="0" w:color="auto"/>
                <w:left w:val="none" w:sz="0" w:space="0" w:color="auto"/>
                <w:bottom w:val="none" w:sz="0" w:space="0" w:color="auto"/>
                <w:right w:val="none" w:sz="0" w:space="0" w:color="auto"/>
              </w:divBdr>
            </w:div>
            <w:div w:id="1503086316">
              <w:marLeft w:val="0"/>
              <w:marRight w:val="0"/>
              <w:marTop w:val="0"/>
              <w:marBottom w:val="0"/>
              <w:divBdr>
                <w:top w:val="none" w:sz="0" w:space="0" w:color="auto"/>
                <w:left w:val="none" w:sz="0" w:space="0" w:color="auto"/>
                <w:bottom w:val="none" w:sz="0" w:space="0" w:color="auto"/>
                <w:right w:val="none" w:sz="0" w:space="0" w:color="auto"/>
              </w:divBdr>
            </w:div>
            <w:div w:id="1857191598">
              <w:marLeft w:val="0"/>
              <w:marRight w:val="0"/>
              <w:marTop w:val="0"/>
              <w:marBottom w:val="0"/>
              <w:divBdr>
                <w:top w:val="none" w:sz="0" w:space="0" w:color="auto"/>
                <w:left w:val="none" w:sz="0" w:space="0" w:color="auto"/>
                <w:bottom w:val="none" w:sz="0" w:space="0" w:color="auto"/>
                <w:right w:val="none" w:sz="0" w:space="0" w:color="auto"/>
              </w:divBdr>
            </w:div>
            <w:div w:id="237134629">
              <w:marLeft w:val="0"/>
              <w:marRight w:val="0"/>
              <w:marTop w:val="0"/>
              <w:marBottom w:val="0"/>
              <w:divBdr>
                <w:top w:val="none" w:sz="0" w:space="0" w:color="auto"/>
                <w:left w:val="none" w:sz="0" w:space="0" w:color="auto"/>
                <w:bottom w:val="none" w:sz="0" w:space="0" w:color="auto"/>
                <w:right w:val="none" w:sz="0" w:space="0" w:color="auto"/>
              </w:divBdr>
            </w:div>
            <w:div w:id="454908910">
              <w:marLeft w:val="0"/>
              <w:marRight w:val="0"/>
              <w:marTop w:val="0"/>
              <w:marBottom w:val="0"/>
              <w:divBdr>
                <w:top w:val="none" w:sz="0" w:space="0" w:color="auto"/>
                <w:left w:val="none" w:sz="0" w:space="0" w:color="auto"/>
                <w:bottom w:val="none" w:sz="0" w:space="0" w:color="auto"/>
                <w:right w:val="none" w:sz="0" w:space="0" w:color="auto"/>
              </w:divBdr>
            </w:div>
            <w:div w:id="1725910712">
              <w:marLeft w:val="0"/>
              <w:marRight w:val="0"/>
              <w:marTop w:val="0"/>
              <w:marBottom w:val="0"/>
              <w:divBdr>
                <w:top w:val="none" w:sz="0" w:space="0" w:color="auto"/>
                <w:left w:val="none" w:sz="0" w:space="0" w:color="auto"/>
                <w:bottom w:val="none" w:sz="0" w:space="0" w:color="auto"/>
                <w:right w:val="none" w:sz="0" w:space="0" w:color="auto"/>
              </w:divBdr>
            </w:div>
            <w:div w:id="336159275">
              <w:marLeft w:val="0"/>
              <w:marRight w:val="0"/>
              <w:marTop w:val="0"/>
              <w:marBottom w:val="0"/>
              <w:divBdr>
                <w:top w:val="none" w:sz="0" w:space="0" w:color="auto"/>
                <w:left w:val="none" w:sz="0" w:space="0" w:color="auto"/>
                <w:bottom w:val="none" w:sz="0" w:space="0" w:color="auto"/>
                <w:right w:val="none" w:sz="0" w:space="0" w:color="auto"/>
              </w:divBdr>
            </w:div>
            <w:div w:id="836965289">
              <w:marLeft w:val="0"/>
              <w:marRight w:val="0"/>
              <w:marTop w:val="0"/>
              <w:marBottom w:val="0"/>
              <w:divBdr>
                <w:top w:val="none" w:sz="0" w:space="0" w:color="auto"/>
                <w:left w:val="none" w:sz="0" w:space="0" w:color="auto"/>
                <w:bottom w:val="none" w:sz="0" w:space="0" w:color="auto"/>
                <w:right w:val="none" w:sz="0" w:space="0" w:color="auto"/>
              </w:divBdr>
            </w:div>
            <w:div w:id="1204486866">
              <w:marLeft w:val="0"/>
              <w:marRight w:val="0"/>
              <w:marTop w:val="0"/>
              <w:marBottom w:val="0"/>
              <w:divBdr>
                <w:top w:val="none" w:sz="0" w:space="0" w:color="auto"/>
                <w:left w:val="none" w:sz="0" w:space="0" w:color="auto"/>
                <w:bottom w:val="none" w:sz="0" w:space="0" w:color="auto"/>
                <w:right w:val="none" w:sz="0" w:space="0" w:color="auto"/>
              </w:divBdr>
            </w:div>
            <w:div w:id="1063215340">
              <w:marLeft w:val="0"/>
              <w:marRight w:val="0"/>
              <w:marTop w:val="0"/>
              <w:marBottom w:val="0"/>
              <w:divBdr>
                <w:top w:val="none" w:sz="0" w:space="0" w:color="auto"/>
                <w:left w:val="none" w:sz="0" w:space="0" w:color="auto"/>
                <w:bottom w:val="none" w:sz="0" w:space="0" w:color="auto"/>
                <w:right w:val="none" w:sz="0" w:space="0" w:color="auto"/>
              </w:divBdr>
            </w:div>
            <w:div w:id="1921519001">
              <w:marLeft w:val="0"/>
              <w:marRight w:val="0"/>
              <w:marTop w:val="0"/>
              <w:marBottom w:val="0"/>
              <w:divBdr>
                <w:top w:val="none" w:sz="0" w:space="0" w:color="auto"/>
                <w:left w:val="none" w:sz="0" w:space="0" w:color="auto"/>
                <w:bottom w:val="none" w:sz="0" w:space="0" w:color="auto"/>
                <w:right w:val="none" w:sz="0" w:space="0" w:color="auto"/>
              </w:divBdr>
            </w:div>
            <w:div w:id="983198333">
              <w:marLeft w:val="0"/>
              <w:marRight w:val="0"/>
              <w:marTop w:val="0"/>
              <w:marBottom w:val="0"/>
              <w:divBdr>
                <w:top w:val="none" w:sz="0" w:space="0" w:color="auto"/>
                <w:left w:val="none" w:sz="0" w:space="0" w:color="auto"/>
                <w:bottom w:val="none" w:sz="0" w:space="0" w:color="auto"/>
                <w:right w:val="none" w:sz="0" w:space="0" w:color="auto"/>
              </w:divBdr>
            </w:div>
            <w:div w:id="1508325916">
              <w:marLeft w:val="0"/>
              <w:marRight w:val="0"/>
              <w:marTop w:val="0"/>
              <w:marBottom w:val="0"/>
              <w:divBdr>
                <w:top w:val="none" w:sz="0" w:space="0" w:color="auto"/>
                <w:left w:val="none" w:sz="0" w:space="0" w:color="auto"/>
                <w:bottom w:val="none" w:sz="0" w:space="0" w:color="auto"/>
                <w:right w:val="none" w:sz="0" w:space="0" w:color="auto"/>
              </w:divBdr>
            </w:div>
            <w:div w:id="1587684694">
              <w:marLeft w:val="0"/>
              <w:marRight w:val="0"/>
              <w:marTop w:val="0"/>
              <w:marBottom w:val="0"/>
              <w:divBdr>
                <w:top w:val="none" w:sz="0" w:space="0" w:color="auto"/>
                <w:left w:val="none" w:sz="0" w:space="0" w:color="auto"/>
                <w:bottom w:val="none" w:sz="0" w:space="0" w:color="auto"/>
                <w:right w:val="none" w:sz="0" w:space="0" w:color="auto"/>
              </w:divBdr>
            </w:div>
            <w:div w:id="1811745478">
              <w:marLeft w:val="0"/>
              <w:marRight w:val="0"/>
              <w:marTop w:val="0"/>
              <w:marBottom w:val="0"/>
              <w:divBdr>
                <w:top w:val="none" w:sz="0" w:space="0" w:color="auto"/>
                <w:left w:val="none" w:sz="0" w:space="0" w:color="auto"/>
                <w:bottom w:val="none" w:sz="0" w:space="0" w:color="auto"/>
                <w:right w:val="none" w:sz="0" w:space="0" w:color="auto"/>
              </w:divBdr>
            </w:div>
            <w:div w:id="1638140778">
              <w:marLeft w:val="0"/>
              <w:marRight w:val="0"/>
              <w:marTop w:val="0"/>
              <w:marBottom w:val="0"/>
              <w:divBdr>
                <w:top w:val="none" w:sz="0" w:space="0" w:color="auto"/>
                <w:left w:val="none" w:sz="0" w:space="0" w:color="auto"/>
                <w:bottom w:val="none" w:sz="0" w:space="0" w:color="auto"/>
                <w:right w:val="none" w:sz="0" w:space="0" w:color="auto"/>
              </w:divBdr>
            </w:div>
            <w:div w:id="1978994905">
              <w:marLeft w:val="0"/>
              <w:marRight w:val="0"/>
              <w:marTop w:val="0"/>
              <w:marBottom w:val="0"/>
              <w:divBdr>
                <w:top w:val="none" w:sz="0" w:space="0" w:color="auto"/>
                <w:left w:val="none" w:sz="0" w:space="0" w:color="auto"/>
                <w:bottom w:val="none" w:sz="0" w:space="0" w:color="auto"/>
                <w:right w:val="none" w:sz="0" w:space="0" w:color="auto"/>
              </w:divBdr>
            </w:div>
            <w:div w:id="1886595835">
              <w:marLeft w:val="0"/>
              <w:marRight w:val="0"/>
              <w:marTop w:val="0"/>
              <w:marBottom w:val="0"/>
              <w:divBdr>
                <w:top w:val="none" w:sz="0" w:space="0" w:color="auto"/>
                <w:left w:val="none" w:sz="0" w:space="0" w:color="auto"/>
                <w:bottom w:val="none" w:sz="0" w:space="0" w:color="auto"/>
                <w:right w:val="none" w:sz="0" w:space="0" w:color="auto"/>
              </w:divBdr>
            </w:div>
            <w:div w:id="1868566489">
              <w:marLeft w:val="0"/>
              <w:marRight w:val="0"/>
              <w:marTop w:val="0"/>
              <w:marBottom w:val="0"/>
              <w:divBdr>
                <w:top w:val="none" w:sz="0" w:space="0" w:color="auto"/>
                <w:left w:val="none" w:sz="0" w:space="0" w:color="auto"/>
                <w:bottom w:val="none" w:sz="0" w:space="0" w:color="auto"/>
                <w:right w:val="none" w:sz="0" w:space="0" w:color="auto"/>
              </w:divBdr>
            </w:div>
            <w:div w:id="26563392">
              <w:marLeft w:val="0"/>
              <w:marRight w:val="0"/>
              <w:marTop w:val="0"/>
              <w:marBottom w:val="0"/>
              <w:divBdr>
                <w:top w:val="none" w:sz="0" w:space="0" w:color="auto"/>
                <w:left w:val="none" w:sz="0" w:space="0" w:color="auto"/>
                <w:bottom w:val="none" w:sz="0" w:space="0" w:color="auto"/>
                <w:right w:val="none" w:sz="0" w:space="0" w:color="auto"/>
              </w:divBdr>
            </w:div>
            <w:div w:id="1323192026">
              <w:marLeft w:val="0"/>
              <w:marRight w:val="0"/>
              <w:marTop w:val="0"/>
              <w:marBottom w:val="0"/>
              <w:divBdr>
                <w:top w:val="none" w:sz="0" w:space="0" w:color="auto"/>
                <w:left w:val="none" w:sz="0" w:space="0" w:color="auto"/>
                <w:bottom w:val="none" w:sz="0" w:space="0" w:color="auto"/>
                <w:right w:val="none" w:sz="0" w:space="0" w:color="auto"/>
              </w:divBdr>
            </w:div>
            <w:div w:id="7374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www.figma.com/proto/W01BBHkhgpsqEAIJyjye8f/Daily-Log?node-id=31%3A247&amp;scaling=min-zoom&amp;page-id=31%3A14" TargetMode="External"/><Relationship Id="rId39" Type="http://schemas.openxmlformats.org/officeDocument/2006/relationships/theme" Target="theme/theme1.xml"/><Relationship Id="rId21" Type="http://schemas.openxmlformats.org/officeDocument/2006/relationships/oleObject" Target="embeddings/oleObject1.bin"/><Relationship Id="rId34" Type="http://schemas.openxmlformats.org/officeDocument/2006/relationships/oleObject" Target="embeddings/oleObject2.bin"/><Relationship Id="rId7" Type="http://schemas.openxmlformats.org/officeDocument/2006/relationships/hyperlink" Target="https://1drv.ms/w/s!AuuqMspVScWFgak-X_rLrV-1RxukoA?e=5POFBV"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7.jpe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hyperlink" Target="https://www.figma.com/file/5CEi6DLjqsXbSi7e6HTMOg/Account-Creation-%26-Login-Screens?node-id=4%3A1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www.figma.com/proto/W01BBHkhgpsqEAIJyjye8f/Daily-Log?node-id=31%3A247&amp;scaling=min-zoom&amp;page-id=31%3A14"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hyperlink" Target="https://www.figma.com/file/5CEi6DLjqsXbSi7e6HTMOg/Account-Creation-%26-Login-Screens?node-id=4%3A12" TargetMode="External"/><Relationship Id="rId19" Type="http://schemas.openxmlformats.org/officeDocument/2006/relationships/image" Target="media/image10.jpeg"/><Relationship Id="rId31" Type="http://schemas.openxmlformats.org/officeDocument/2006/relationships/hyperlink" Target="https://www.figma.com/proto/W01BBHkhgpsqEAIJyjye8f/Daily-Log?node-id=13%3A15&amp;scaling=scale-down&amp;page-id=0%3A1"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figma.com/proto/5CEi6DLjqsXbSi7e6HTMOg/Account-Creation-%26-Login-Screens?node-id=19%3A112&amp;scaling=min-zoom&amp;page-id=15%3A4" TargetMode="External"/><Relationship Id="rId22" Type="http://schemas.openxmlformats.org/officeDocument/2006/relationships/hyperlink" Target="https://www.figma.com/proto/W01BBHkhgpsqEAIJyjye8f/Daily-Log?node-id=13%3A15&amp;scaling=scale-down&amp;page-id=0%3A1" TargetMode="External"/><Relationship Id="rId27" Type="http://schemas.openxmlformats.org/officeDocument/2006/relationships/image" Target="media/image15.png"/><Relationship Id="rId30" Type="http://schemas.openxmlformats.org/officeDocument/2006/relationships/hyperlink" Target="https://www.figma.com/proto/5CEi6DLjqsXbSi7e6HTMOg/Account-Creation-%26-Login-Screens?node-id=19%3A112&amp;scaling=min-zoom&amp;page-id=15%3A4"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5911</TotalTime>
  <Pages>20</Pages>
  <Words>3253</Words>
  <Characters>18543</Characters>
  <Application>Microsoft Office Word</Application>
  <DocSecurity>0</DocSecurity>
  <Lines>154</Lines>
  <Paragraphs>43</Paragraphs>
  <ScaleCrop>false</ScaleCrop>
  <Company/>
  <LinksUpToDate>false</LinksUpToDate>
  <CharactersWithSpaces>21753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Dennie</dc:creator>
  <cp:keywords/>
  <dc:description/>
  <cp:lastModifiedBy>Emily Dennie</cp:lastModifiedBy>
  <cp:revision>271</cp:revision>
  <dcterms:created xsi:type="dcterms:W3CDTF">2022-09-15T00:25:00Z</dcterms:created>
  <dcterms:modified xsi:type="dcterms:W3CDTF">2022-10-30T23:33:00Z</dcterms:modified>
</cp:coreProperties>
</file>